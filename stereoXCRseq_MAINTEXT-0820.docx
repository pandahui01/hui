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49A97E4">
      <w:pPr>
        <w:spacing w:line="360" w:lineRule="auto"/>
        <w:jc w:val="center"/>
        <w:rPr>
          <w:rFonts w:ascii="Times New Roman" w:hAnsi="Times New Roman" w:cs="Times New Roman"/>
          <w:b/>
          <w:bCs/>
          <w:color w:val="000000" w:themeColor="text1"/>
          <w:sz w:val="30"/>
          <w:szCs w:val="30"/>
          <w14:textFill>
            <w14:solidFill>
              <w14:schemeClr w14:val="tx1"/>
            </w14:solidFill>
          </w14:textFill>
        </w:rPr>
      </w:pPr>
      <w:bookmarkStart w:id="1" w:name="_GoBack"/>
      <w:bookmarkEnd w:id="1"/>
      <w:r>
        <w:rPr>
          <w:rFonts w:ascii="Times New Roman" w:hAnsi="Times New Roman" w:cs="Times New Roman"/>
          <w:b/>
          <w:bCs/>
          <w:color w:val="000000" w:themeColor="text1"/>
          <w:sz w:val="30"/>
          <w:szCs w:val="30"/>
          <w14:textFill>
            <w14:solidFill>
              <w14:schemeClr w14:val="tx1"/>
            </w14:solidFill>
          </w14:textFill>
        </w:rPr>
        <w:t>Uncovering tumor-reactive ectopic GC in lung adenocarcinoma using Stereo-XCR-seq</w:t>
      </w:r>
    </w:p>
    <w:p w14:paraId="49C1F000">
      <w:pPr>
        <w:spacing w:line="360" w:lineRule="auto"/>
        <w:jc w:val="both"/>
        <w:rPr>
          <w:rFonts w:ascii="Times New Roman" w:hAnsi="Times New Roman" w:cs="Times New Roman"/>
          <w:b/>
          <w:bCs/>
          <w:color w:val="000000" w:themeColor="text1"/>
          <w14:textFill>
            <w14:solidFill>
              <w14:schemeClr w14:val="tx1"/>
            </w14:solidFill>
          </w14:textFill>
        </w:rPr>
      </w:pPr>
    </w:p>
    <w:p w14:paraId="3021189A">
      <w:pPr>
        <w:spacing w:line="360" w:lineRule="auto"/>
        <w:rPr>
          <w:rFonts w:ascii="Times New Roman" w:hAnsi="Times New Roman" w:cs="Times New Roman"/>
          <w:b/>
          <w:bCs/>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Abstract</w:t>
      </w:r>
    </w:p>
    <w:p w14:paraId="00B9954E">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T/B cell receptors (T/BCR), coordinating antigen-targeting immune response, plays crucial roles in anti-tumor immune response. Tracking T and B cell clonal evolution in situ at single-cell resolution is essential for understanding adaptive immune responses. To address the lack of tools for in situ single-cell T/BCR (XCR) sequencing tools, we developed Stereo-XCR-seq, an efficient method for retrieving and sequencing TCR and BCR from Stereo-seq cDNA libraries at subcellular resolution. Stereo-XCR-seq enables high-fidelity, unbiased recovery of XCR sequences alongside spatial transcriptomics, facilitating the identification of heterogeneous lymphoid aggregates with distinct clonal activities in situ. Applying Stereo-XCR-seq to 11 lung adenocarcinoma (LUAD) patient specimens, we uncover that IgG+ plasma cell aggregates function as ectopic germinal centers (GCs) to select tumor-reactive clones from immature tertiary lymphoid structures. The presence of these IgG+ plasma cell aggregates in LUAD indicates an improved anti-tumor immune response. Collectively, Stereo-XCR-seq enables in situ single-cell profiling of T and B cell clonal activities and their interactions with local microenvironments, offering a versatile tool for dissecting immune–stromal interactions across human diseases.</w:t>
      </w:r>
    </w:p>
    <w:p w14:paraId="6AA17E24">
      <w:pPr>
        <w:spacing w:line="360" w:lineRule="auto"/>
        <w:jc w:val="both"/>
        <w:rPr>
          <w:rFonts w:ascii="Times New Roman" w:hAnsi="Times New Roman" w:cs="Times New Roman"/>
          <w:color w:val="000000" w:themeColor="text1"/>
          <w14:textFill>
            <w14:solidFill>
              <w14:schemeClr w14:val="tx1"/>
            </w14:solidFill>
          </w14:textFill>
        </w:rPr>
      </w:pPr>
    </w:p>
    <w:p w14:paraId="50711CBF">
      <w:pPr>
        <w:spacing w:line="360" w:lineRule="auto"/>
        <w:jc w:val="both"/>
        <w:rPr>
          <w:rFonts w:ascii="Times New Roman" w:hAnsi="Times New Roman" w:cs="Times New Roman"/>
          <w:b/>
          <w:bCs/>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Introduction</w:t>
      </w:r>
    </w:p>
    <w:p w14:paraId="1E689F62">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The immune repertoire represents the diverse T-cell receptors (TCRs) and B-cell receptors (BCRs) that enable the immune system to recognize and respond to a wide range of antigens</w:t>
      </w:r>
      <w:r>
        <w:rPr>
          <w:rFonts w:ascii="Times New Roman" w:hAnsi="Times New Roman" w:cs="Times New Roman"/>
          <w:color w:val="000000" w:themeColor="text1"/>
          <w14:textFill>
            <w14:solidFill>
              <w14:schemeClr w14:val="tx1"/>
            </w14:solidFill>
          </w14:textFill>
        </w:rPr>
        <w:fldChar w:fldCharType="begin"/>
      </w:r>
      <w:r>
        <w:rPr>
          <w:rFonts w:ascii="Times New Roman" w:hAnsi="Times New Roman" w:cs="Times New Roman"/>
          <w:color w:val="000000" w:themeColor="text1"/>
          <w14:textFill>
            <w14:solidFill>
              <w14:schemeClr w14:val="tx1"/>
            </w14:solidFill>
          </w14:textFill>
        </w:rPr>
        <w:instrText xml:space="preserve"> ADDIN EN.CITE &lt;EndNote&gt;&lt;Cite&gt;&lt;Author&gt;Tonegawa&lt;/Author&gt;&lt;Year&gt;1983&lt;/Year&gt;&lt;RecNum&gt;33&lt;/RecNum&gt;&lt;DisplayText&gt;&lt;style face="superscript"&gt;1&lt;/style&gt;&lt;/DisplayText&gt;&lt;record&gt;&lt;rec-number&gt;33&lt;/rec-number&gt;&lt;foreign-keys&gt;&lt;key app="EN" db-id="zss5tssatdf2r2e5p56vstxgpvwt9w2epfr9" timestamp="1753435802"&gt;33&lt;/key&gt;&lt;/foreign-keys&gt;&lt;ref-type name="Journal Article"&gt;17&lt;/ref-type&gt;&lt;contributors&gt;&lt;authors&gt;&lt;author&gt;Tonegawa, S.&lt;/author&gt;&lt;/authors&gt;&lt;/contributors&gt;&lt;titles&gt;&lt;title&gt;Somatic generation of antibody diversity&lt;/title&gt;&lt;secondary-title&gt;Nature&lt;/secondary-title&gt;&lt;/titles&gt;&lt;periodical&gt;&lt;full-title&gt;Nature&lt;/full-title&gt;&lt;/periodical&gt;&lt;pages&gt;575-81&lt;/pages&gt;&lt;volume&gt;302&lt;/volume&gt;&lt;number&gt;5909&lt;/number&gt;&lt;keywords&gt;&lt;keyword&gt;Animals&lt;/keyword&gt;&lt;keyword&gt;Antibodies/*genetics&lt;/keyword&gt;&lt;keyword&gt;Base Composition&lt;/keyword&gt;&lt;keyword&gt;Base Sequence&lt;/keyword&gt;&lt;keyword&gt;DNA Transposable Elements&lt;/keyword&gt;&lt;keyword&gt;*Genes&lt;/keyword&gt;&lt;keyword&gt;Humans&lt;/keyword&gt;&lt;keyword&gt;Immunoglobulins/genetics&lt;/keyword&gt;&lt;keyword&gt;*Mutation&lt;/keyword&gt;&lt;/keywords&gt;&lt;dates&gt;&lt;year&gt;1983&lt;/year&gt;&lt;pub-dates&gt;&lt;date&gt;Apr 14&lt;/date&gt;&lt;/pub-dates&gt;&lt;/dates&gt;&lt;isbn&gt;0028-0836 (Print)&amp;#xD;0028-0836 (Linking)&lt;/isbn&gt;&lt;accession-num&gt;6300689&lt;/accession-num&gt;&lt;urls&gt;&lt;related-urls&gt;&lt;url&gt;https://www.ncbi.nlm.nih.gov/pubmed/6300689&lt;/url&gt;&lt;/related-urls&gt;&lt;/urls&gt;&lt;electronic-resource-num&gt;10.1038/302575a0&lt;/electronic-resource-num&gt;&lt;remote-database-name&gt;Medline&lt;/remote-database-name&gt;&lt;remote-database-provider&gt;NLM&lt;/remote-database-provider&gt;&lt;/record&gt;&lt;/Cite&gt;&lt;/EndNote&gt;</w:instrText>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1</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This diversity arises during T and B cell maturation through variable, diversity, and joining (VDJ) recombination, producing unique and heritable TCR and BCR sequences</w:t>
      </w:r>
      <w:r>
        <w:rPr>
          <w:rFonts w:ascii="Times New Roman" w:hAnsi="Times New Roman" w:cs="Times New Roman"/>
          <w:color w:val="000000" w:themeColor="text1"/>
          <w14:textFill>
            <w14:solidFill>
              <w14:schemeClr w14:val="tx1"/>
            </w14:solidFill>
          </w14:textFill>
        </w:rPr>
        <w:fldChar w:fldCharType="begin"/>
      </w:r>
      <w:r>
        <w:rPr>
          <w:rFonts w:ascii="Times New Roman" w:hAnsi="Times New Roman" w:cs="Times New Roman"/>
          <w:color w:val="000000" w:themeColor="text1"/>
          <w14:textFill>
            <w14:solidFill>
              <w14:schemeClr w14:val="tx1"/>
            </w14:solidFill>
          </w14:textFill>
        </w:rPr>
        <w:instrText xml:space="preserve"> ADDIN EN.CITE &lt;EndNote&gt;&lt;Cite&gt;&lt;Author&gt;Jones&lt;/Author&gt;&lt;Year&gt;1986&lt;/Year&gt;&lt;RecNum&gt;34&lt;/RecNum&gt;&lt;DisplayText&gt;&lt;style face="superscript"&gt;2&lt;/style&gt;&lt;/DisplayText&gt;&lt;record&gt;&lt;rec-number&gt;34&lt;/rec-number&gt;&lt;foreign-keys&gt;&lt;key app="EN" db-id="zss5tssatdf2r2e5p56vstxgpvwt9w2epfr9" timestamp="1753435912"&gt;34&lt;/key&gt;&lt;/foreign-keys&gt;&lt;ref-type name="Journal Article"&gt;17&lt;/ref-type&gt;&lt;contributors&gt;&lt;authors&gt;&lt;author&gt;Jones, P. T.&lt;/author&gt;&lt;author&gt;Dear, P. H.&lt;/author&gt;&lt;author&gt;Foote, J.&lt;/author&gt;&lt;author&gt;Neuberger, M. S.&lt;/author&gt;&lt;author&gt;Winter, G.&lt;/author&gt;&lt;/authors&gt;&lt;/contributors&gt;&lt;titles&gt;&lt;title&gt;Replacing the complementarity-determining regions in a human antibody with those from a mouse&lt;/title&gt;&lt;secondary-title&gt;Nature&lt;/secondary-title&gt;&lt;/titles&gt;&lt;periodical&gt;&lt;full-title&gt;Nature&lt;/full-title&gt;&lt;/periodical&gt;&lt;pages&gt;522-5&lt;/pages&gt;&lt;volume&gt;321&lt;/volume&gt;&lt;number&gt;6069&lt;/number&gt;&lt;keywords&gt;&lt;keyword&gt;Amino Acid Sequence&lt;/keyword&gt;&lt;keyword&gt;Animals&lt;/keyword&gt;&lt;keyword&gt;Base Sequence&lt;/keyword&gt;&lt;keyword&gt;*Genes&lt;/keyword&gt;&lt;keyword&gt;Humans&lt;/keyword&gt;&lt;keyword&gt;Immunoglobulin E/genetics&lt;/keyword&gt;&lt;keyword&gt;Immunoglobulin Variable Region/*genetics&lt;/keyword&gt;&lt;keyword&gt;Mice&lt;/keyword&gt;&lt;keyword&gt;Models, Molecular&lt;/keyword&gt;&lt;keyword&gt;Myeloma Proteins/*genetics&lt;/keyword&gt;&lt;keyword&gt;Plasmids&lt;/keyword&gt;&lt;keyword&gt;Protein Conformation&lt;/keyword&gt;&lt;keyword&gt;Species Specificity&lt;/keyword&gt;&lt;/keywords&gt;&lt;dates&gt;&lt;year&gt;1986&lt;/year&gt;&lt;pub-dates&gt;&lt;date&gt;May 29-Jun 4&lt;/date&gt;&lt;/pub-dates&gt;&lt;/dates&gt;&lt;isbn&gt;0028-0836 (Print)&amp;#xD;0028-0836 (Linking)&lt;/isbn&gt;&lt;accession-num&gt;3713831&lt;/accession-num&gt;&lt;urls&gt;&lt;related-urls&gt;&lt;url&gt;https://www.ncbi.nlm.nih.gov/pubmed/3713831&lt;/url&gt;&lt;/related-urls&gt;&lt;/urls&gt;&lt;electronic-resource-num&gt;10.1038/321522a0&lt;/electronic-resource-num&gt;&lt;remote-database-name&gt;Medline&lt;/remote-database-name&gt;&lt;remote-database-provider&gt;NLM&lt;/remote-database-provider&gt;&lt;/record&gt;&lt;/Cite&gt;&lt;/EndNote&gt;</w:instrText>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2</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Upon antigen recognition, T and B cells undergo clonal expansion, a hallmark of immune activation that can be profiled through TCR and BCR sequencing. The composition and organization of the immune repertoire differ significantly across tissue contexts</w:t>
      </w:r>
      <w:r>
        <w:rPr>
          <w:rFonts w:ascii="Times New Roman" w:hAnsi="Times New Roman" w:cs="Times New Roman"/>
          <w:color w:val="000000" w:themeColor="text1"/>
          <w14:textFill>
            <w14:solidFill>
              <w14:schemeClr w14:val="tx1"/>
            </w14:solidFill>
          </w14:textFill>
        </w:rPr>
        <w:fldChar w:fldCharType="begin">
          <w:fldData xml:space="preserve">PEVuZE5vdGU+PENpdGU+PEF1dGhvcj5kZSBDaGFpc2VtYXJ0aW48L0F1dGhvcj48WWVhcj4yMDEx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==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PEVuZE5vdGU+PENpdGU+PEF1dGhvcj5kZSBDaGFpc2VtYXJ0aW48L0F1dGhvcj48WWVhcj4yMDEx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==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3-6</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highlighting the importance of profiling immune repertoires within their spatial environment. In addition, spatial profiling of immune repertoires offers the potential to uncover how antigen-specific immune responses are orchestrated within tissues, providing critical insights into antigen recognition and immune system development</w:t>
      </w:r>
      <w:r>
        <w:rPr>
          <w:rFonts w:ascii="Times New Roman" w:hAnsi="Times New Roman" w:cs="Times New Roman"/>
          <w:color w:val="000000" w:themeColor="text1"/>
          <w14:textFill>
            <w14:solidFill>
              <w14:schemeClr w14:val="tx1"/>
            </w14:solidFill>
          </w14:textFill>
        </w:rPr>
        <w:fldChar w:fldCharType="begin">
          <w:fldData xml:space="preserve">PEVuZE5vdGU+PENpdGU+PEF1dGhvcj5TaW1uaWNhPC9BdXRob3I+PFllYXI+MjAyMjwvWWVhcj48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PEVuZE5vdGU+PENpdGU+PEF1dGhvcj5TaW1uaWNhPC9BdXRob3I+PFllYXI+MjAyMjwvWWVhcj48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7-9</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Therefore, the development of spatial immune repertoire technologies is a crucial step toward advancing our understanding of basic immunology and unlocking new clinical applications</w:t>
      </w:r>
      <w:r>
        <w:rPr>
          <w:rFonts w:ascii="Times New Roman" w:hAnsi="Times New Roman" w:cs="Times New Roman"/>
          <w:color w:val="000000" w:themeColor="text1"/>
          <w14:textFill>
            <w14:solidFill>
              <w14:schemeClr w14:val="tx1"/>
            </w14:solidFill>
          </w14:textFill>
        </w:rPr>
        <w:fldChar w:fldCharType="begin"/>
      </w:r>
      <w:r>
        <w:rPr>
          <w:rFonts w:ascii="Times New Roman" w:hAnsi="Times New Roman" w:cs="Times New Roman"/>
          <w:color w:val="000000" w:themeColor="text1"/>
          <w14:textFill>
            <w14:solidFill>
              <w14:schemeClr w14:val="tx1"/>
            </w14:solidFill>
          </w14:textFill>
        </w:rPr>
        <w:instrText xml:space="preserve"> ADDIN EN.CITE &lt;EndNote&gt;&lt;Cite&gt;&lt;Author&gt;Pannetier&lt;/Author&gt;&lt;Year&gt;1995&lt;/Year&gt;&lt;RecNum&gt;42&lt;/RecNum&gt;&lt;DisplayText&gt;&lt;style face="superscript"&gt;10&lt;/style&gt;&lt;/DisplayText&gt;&lt;record&gt;&lt;rec-number&gt;42&lt;/rec-number&gt;&lt;foreign-keys&gt;&lt;key app="EN" db-id="zss5tssatdf2r2e5p56vstxgpvwt9w2epfr9" timestamp="1753436336"&gt;42&lt;/key&gt;&lt;/foreign-keys&gt;&lt;ref-type name="Journal Article"&gt;17&lt;/ref-type&gt;&lt;contributors&gt;&lt;authors&gt;&lt;author&gt;Pannetier, C.&lt;/author&gt;&lt;author&gt;Even, J.&lt;/author&gt;&lt;author&gt;Kourilsky, P.&lt;/author&gt;&lt;/authors&gt;&lt;/contributors&gt;&lt;auth-address&gt;Unite de Biologie Moleculaire du Gene, INSERM, Institut Pasteur, Paris, France.&lt;/auth-address&gt;&lt;titles&gt;&lt;title&gt;T-cell repertoire diversity and clonal expansions in normal and clinical samples&lt;/title&gt;&lt;secondary-title&gt;Immunol Today&lt;/secondary-title&gt;&lt;/titles&gt;&lt;periodical&gt;&lt;full-title&gt;Immunol Today&lt;/full-title&gt;&lt;/periodical&gt;&lt;pages&gt;176-81&lt;/pages&gt;&lt;volume&gt;16&lt;/volume&gt;&lt;number&gt;4&lt;/number&gt;&lt;keywords&gt;&lt;keyword&gt;Animals&lt;/keyword&gt;&lt;keyword&gt;Clone Cells&lt;/keyword&gt;&lt;keyword&gt;Gene Rearrangement, beta-Chain T-Cell Antigen Receptor&lt;/keyword&gt;&lt;keyword&gt;Humans&lt;/keyword&gt;&lt;keyword&gt;Mice&lt;/keyword&gt;&lt;keyword&gt;Polymerase Chain Reaction&lt;/keyword&gt;&lt;keyword&gt;T-Lymphocyte Subsets/cytology/immunology&lt;/keyword&gt;&lt;keyword&gt;T-Lymphocytes/cytology/*immunology&lt;/keyword&gt;&lt;/keywords&gt;&lt;dates&gt;&lt;year&gt;1995&lt;/year&gt;&lt;pub-dates&gt;&lt;date&gt;Apr&lt;/date&gt;&lt;/pub-dates&gt;&lt;/dates&gt;&lt;isbn&gt;0167-5699 (Print)&amp;#xD;0167-5699 (Linking)&lt;/isbn&gt;&lt;accession-num&gt;7734044&lt;/accession-num&gt;&lt;urls&gt;&lt;related-urls&gt;&lt;url&gt;https://www.ncbi.nlm.nih.gov/pubmed/7734044&lt;/url&gt;&lt;/related-urls&gt;&lt;/urls&gt;&lt;electronic-resource-num&gt;10.1016/0167-5699(95)80117-0&lt;/electronic-resource-num&gt;&lt;remote-database-name&gt;Medline&lt;/remote-database-name&gt;&lt;remote-database-provider&gt;NLM&lt;/remote-database-provider&gt;&lt;/record&gt;&lt;/Cite&gt;&lt;/EndNote&gt;</w:instrText>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10</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w:t>
      </w:r>
    </w:p>
    <w:p w14:paraId="2EB73DD5">
      <w:pPr>
        <w:spacing w:line="360" w:lineRule="auto"/>
        <w:jc w:val="both"/>
        <w:rPr>
          <w:rFonts w:ascii="Times New Roman" w:hAnsi="Times New Roman" w:cs="Times New Roman"/>
          <w:color w:val="000000" w:themeColor="text1"/>
          <w14:textFill>
            <w14:solidFill>
              <w14:schemeClr w14:val="tx1"/>
            </w14:solidFill>
          </w14:textFill>
        </w:rPr>
      </w:pPr>
    </w:p>
    <w:p w14:paraId="46CBD5F1">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Various toolkits have been developed to capture spatial immune repertoires </w:t>
      </w:r>
      <w:r>
        <w:rPr>
          <w:rFonts w:ascii="Times New Roman" w:hAnsi="Times New Roman" w:cs="Times New Roman"/>
          <w:i/>
          <w:iCs/>
          <w:color w:val="000000" w:themeColor="text1"/>
          <w14:textFill>
            <w14:solidFill>
              <w14:schemeClr w14:val="tx1"/>
            </w14:solidFill>
          </w14:textFill>
        </w:rPr>
        <w:t>in situ</w:t>
      </w:r>
      <w:r>
        <w:rPr>
          <w:rFonts w:ascii="Times New Roman" w:hAnsi="Times New Roman" w:cs="Times New Roman"/>
          <w:color w:val="000000" w:themeColor="text1"/>
          <w14:textFill>
            <w14:solidFill>
              <w14:schemeClr w14:val="tx1"/>
            </w14:solidFill>
          </w14:textFill>
        </w:rPr>
        <w:t xml:space="preserve"> alongside transcriptomics, with notable examples including Slide-TCR-seq/Slide-tags</w:t>
      </w:r>
      <w:r>
        <w:rPr>
          <w:rFonts w:ascii="Times New Roman" w:hAnsi="Times New Roman" w:cs="Times New Roman"/>
          <w:color w:val="000000" w:themeColor="text1"/>
          <w14:textFill>
            <w14:solidFill>
              <w14:schemeClr w14:val="tx1"/>
            </w14:solidFill>
          </w14:textFill>
        </w:rPr>
        <w:fldChar w:fldCharType="begin">
          <w:fldData xml:space="preserve">PEVuZE5vdGU+PENpdGU+PEF1dGhvcj5Sb2RyaXF1ZXM8L0F1dGhvcj48WWVhcj4yMDE5PC9ZZWFy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PEVuZE5vdGU+PENpdGU+PEF1dGhvcj5Sb2RyaXF1ZXM8L0F1dGhvcj48WWVhcj4yMDE5PC9ZZWFy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11, 12</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Spatial VDJ</w:t>
      </w:r>
      <w:r>
        <w:rPr>
          <w:rFonts w:ascii="Times New Roman" w:hAnsi="Times New Roman" w:cs="Times New Roman"/>
          <w:color w:val="000000" w:themeColor="text1"/>
          <w14:textFill>
            <w14:solidFill>
              <w14:schemeClr w14:val="tx1"/>
            </w14:solidFill>
          </w14:textFill>
        </w:rPr>
        <w:fldChar w:fldCharType="begin">
          <w:fldData xml:space="preserve">PEVuZE5vdGU+PENpdGU+PEF1dGhvcj5FbmdibG9tPC9BdXRob3I+PFllYXI+MjAyMzwvWWVhcj48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PEVuZE5vdGU+PENpdGU+PEF1dGhvcj5FbmdibG9tPC9BdXRob3I+PFllYXI+MjAyMzwvWWVhcj48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13</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BCR-MERFISH</w:t>
      </w:r>
      <w:r>
        <w:rPr>
          <w:rFonts w:ascii="Times New Roman" w:hAnsi="Times New Roman" w:cs="Times New Roman"/>
          <w:color w:val="000000" w:themeColor="text1"/>
          <w14:textFill>
            <w14:solidFill>
              <w14:schemeClr w14:val="tx1"/>
            </w14:solidFill>
          </w14:textFill>
        </w:rPr>
        <w:fldChar w:fldCharType="begin">
          <w:fldData xml:space="preserve">PEVuZE5vdGU+PENpdGU+PEF1dGhvcj5ZYW5nPC9BdXRob3I+PFllYXI+MjAyNTwvWWVhcj48UmVj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PEVuZE5vdGU+PENpdGU+PEF1dGhvcj5ZYW5nPC9BdXRob3I+PFllYXI+MjAyNTwvWWVhcj48UmVj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14</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xml:space="preserve"> and SPTCR-seq</w:t>
      </w:r>
      <w:r>
        <w:rPr>
          <w:rFonts w:ascii="Times New Roman" w:hAnsi="Times New Roman" w:cs="Times New Roman"/>
          <w:color w:val="000000" w:themeColor="text1"/>
          <w14:textFill>
            <w14:solidFill>
              <w14:schemeClr w14:val="tx1"/>
            </w14:solidFill>
          </w14:textFill>
        </w:rPr>
        <w:fldChar w:fldCharType="begin">
          <w:fldData xml:space="preserve">PEVuZE5vdGU+PENpdGU+PEF1dGhvcj5CZW5vdG1hbmU8L0F1dGhvcj48WWVhcj4yMDIzPC9ZZWFy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==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PEVuZE5vdGU+PENpdGU+PEF1dGhvcj5CZW5vdG1hbmU8L0F1dGhvcj48WWVhcj4yMDIzPC9ZZWFy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==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15</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Slide-TCR-seq and Slide-tages</w:t>
      </w:r>
      <w:r>
        <w:rPr>
          <w:rFonts w:ascii="Times New Roman" w:hAnsi="Times New Roman" w:cs="Times New Roman"/>
          <w:color w:val="000000" w:themeColor="text1"/>
          <w14:textFill>
            <w14:solidFill>
              <w14:schemeClr w14:val="tx1"/>
            </w14:solidFill>
          </w14:textFill>
        </w:rPr>
        <w:fldChar w:fldCharType="begin">
          <w:fldData xml:space="preserve">PEVuZE5vdGU+PENpdGU+PEF1dGhvcj5Sb2RyaXF1ZXM8L0F1dGhvcj48WWVhcj4yMDE5PC9ZZWFy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PEVuZE5vdGU+PENpdGU+PEF1dGhvcj5Sb2RyaXF1ZXM8L0F1dGhvcj48WWVhcj4yMDE5PC9ZZWFy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11, 12</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xml:space="preserve"> leverages the Slide-seq platform for transcriptomics profiling and employ multiplexed PCR to enrich XCR transcripts. These methods enable the capture of both Coordinate ID (CID) and complementarity-determining region 3 (CDR3) sequences using short- or long-read sequencing. However, its reliance on pre-designed PCR primer panels introduces potential biases stemming from prior knowledge. In contrast, SPTCR-seq</w:t>
      </w:r>
      <w:r>
        <w:rPr>
          <w:rFonts w:ascii="Times New Roman" w:hAnsi="Times New Roman" w:cs="Times New Roman"/>
          <w:color w:val="000000" w:themeColor="text1"/>
          <w14:textFill>
            <w14:solidFill>
              <w14:schemeClr w14:val="tx1"/>
            </w14:solidFill>
          </w14:textFill>
        </w:rPr>
        <w:fldChar w:fldCharType="begin">
          <w:fldData xml:space="preserve">PEVuZE5vdGU+PENpdGU+PEF1dGhvcj5CZW5vdG1hbmU8L0F1dGhvcj48WWVhcj4yMDIzPC9ZZWFy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==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PEVuZE5vdGU+PENpdGU+PEF1dGhvcj5CZW5vdG1hbmU8L0F1dGhvcj48WWVhcj4yMDIzPC9ZZWFy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==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15</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xml:space="preserve"> and Spatial VDJ</w:t>
      </w:r>
      <w:r>
        <w:rPr>
          <w:rFonts w:ascii="Times New Roman" w:hAnsi="Times New Roman" w:cs="Times New Roman"/>
          <w:color w:val="000000" w:themeColor="text1"/>
          <w14:textFill>
            <w14:solidFill>
              <w14:schemeClr w14:val="tx1"/>
            </w14:solidFill>
          </w14:textFill>
        </w:rPr>
        <w:fldChar w:fldCharType="begin">
          <w:fldData xml:space="preserve">PEVuZE5vdGU+PENpdGU+PEF1dGhvcj5FbmdibG9tPC9BdXRob3I+PFllYXI+MjAyMzwvWWVhcj48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PEVuZE5vdGU+PENpdGU+PEF1dGhvcj5FbmdibG9tPC9BdXRob3I+PFllYXI+MjAyMzwvWWVhcj48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13</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xml:space="preserve"> utilize the Visium platform for transcriptomics profiling and incorporate probes targeting the constant (C) region to enrich TCR transcripts through hybridization. While these approaches broaden accessibility to spatial immune repertoire profiling, they suffer from low efficiency, are time-consuming, and rely on hybridization-based enrichment methods that may limit sensitivity. Furthermore, these methods were designed for an earlier generation of the Visium platform with a spatial resolution of 100 µm, which lacks the subcellular precision now achievable with the latest advancements in spatial transcriptomics technologies.</w:t>
      </w:r>
    </w:p>
    <w:p w14:paraId="14DB55EC">
      <w:pPr>
        <w:spacing w:line="360" w:lineRule="auto"/>
        <w:jc w:val="both"/>
        <w:rPr>
          <w:rFonts w:ascii="Times New Roman" w:hAnsi="Times New Roman" w:cs="Times New Roman"/>
          <w:color w:val="000000" w:themeColor="text1"/>
          <w14:textFill>
            <w14:solidFill>
              <w14:schemeClr w14:val="tx1"/>
            </w14:solidFill>
          </w14:textFill>
        </w:rPr>
      </w:pPr>
    </w:p>
    <w:p w14:paraId="3D7BEA45">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Spatial transcriptomics has made significant strides, with commercial platforms now achieving subcellular resolution and high-throughput gene detection. Sequencing-based spatial transcriptomics technologies, such as Stereo-seq v1.3</w:t>
      </w:r>
      <w:r>
        <w:rPr>
          <w:rFonts w:ascii="Times New Roman" w:hAnsi="Times New Roman" w:cs="Times New Roman"/>
          <w:color w:val="000000" w:themeColor="text1"/>
          <w14:textFill>
            <w14:solidFill>
              <w14:schemeClr w14:val="tx1"/>
            </w14:solidFill>
          </w14:textFill>
        </w:rPr>
        <w:fldChar w:fldCharType="begin">
          <w:fldData xml:space="preserve">PEVuZE5vdGU+PENpdGU+PEF1dGhvcj5DaGVuPC9BdXRob3I+PFllYXI+MjAyMjwvWWVhcj48UmVj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PEVuZE5vdGU+PENpdGU+PEF1dGhvcj5DaGVuPC9BdXRob3I+PFllYXI+MjAyMjwvWWVhcj48UmVj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16</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xml:space="preserve"> and Visium HD</w:t>
      </w:r>
      <w:r>
        <w:rPr>
          <w:rFonts w:ascii="Times New Roman" w:hAnsi="Times New Roman" w:cs="Times New Roman"/>
          <w:color w:val="000000" w:themeColor="text1"/>
          <w14:textFill>
            <w14:solidFill>
              <w14:schemeClr w14:val="tx1"/>
            </w14:solidFill>
          </w14:textFill>
        </w:rPr>
        <w:fldChar w:fldCharType="begin">
          <w:fldData xml:space="preserve">PEVuZE5vdGU+PENpdGU+PEF1dGhvcj5PbGl2ZWlyYTwvQXV0aG9yPjxZZWFyPjIwMjU8L1llYXI+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PEVuZE5vdGU+PENpdGU+PEF1dGhvcj5PbGl2ZWlyYTwvQXV0aG9yPjxZZWFyPjIwMjU8L1llYXI+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17</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sz w:val="22"/>
          <w:szCs w:val="22"/>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t>have achieved resolutions of 0.5 μm and 2 μm, respectively. The rapid progress in these technologies underscores an urgent need to integrate them with spatial immune repertoire sequencing, offering a unique opportunity to gain deeper insights into the immune repertoire landscape and its functional organization within tissues</w:t>
      </w:r>
      <w:r>
        <w:rPr>
          <w:rFonts w:ascii="Times New Roman" w:hAnsi="Times New Roman" w:cs="Times New Roman"/>
          <w:color w:val="000000" w:themeColor="text1"/>
          <w14:textFill>
            <w14:solidFill>
              <w14:schemeClr w14:val="tx1"/>
            </w14:solidFill>
          </w14:textFill>
        </w:rPr>
        <w:fldChar w:fldCharType="begin">
          <w:fldData xml:space="preserve">PEVuZE5vdGU+PENpdGU+PEF1dGhvcj5TaW1uaWNhPC9BdXRob3I+PFllYXI+MjAyMjwvWWVhcj48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PEVuZE5vdGU+PENpdGU+PEF1dGhvcj5TaW1uaWNhPC9BdXRob3I+PFllYXI+MjAyMjwvWWVhcj48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7-9</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xml:space="preserve">. However, significant technical challenges remain in capturing TCR and BCR sequences </w:t>
      </w:r>
      <w:r>
        <w:rPr>
          <w:rFonts w:ascii="Times New Roman" w:hAnsi="Times New Roman" w:cs="Times New Roman"/>
          <w:i/>
          <w:iCs/>
          <w:color w:val="000000" w:themeColor="text1"/>
          <w14:textFill>
            <w14:solidFill>
              <w14:schemeClr w14:val="tx1"/>
            </w14:solidFill>
          </w14:textFill>
        </w:rPr>
        <w:t>in situ</w:t>
      </w:r>
      <w:r>
        <w:rPr>
          <w:rFonts w:ascii="Times New Roman" w:hAnsi="Times New Roman" w:cs="Times New Roman"/>
          <w:color w:val="000000" w:themeColor="text1"/>
          <w14:textFill>
            <w14:solidFill>
              <w14:schemeClr w14:val="tx1"/>
            </w14:solidFill>
          </w14:textFill>
        </w:rPr>
        <w:t xml:space="preserve"> at single-cell resolution. First, the physical distances between VDJ regions and barcodes within transcripts exceed 1,000 base pairs, making them unsuitable for high-throughput short-read sequencing. Second, TCR and BCR transcripts are extremely rare, representing less than 0.01% of the cDNA library, which poses a challenge for low-throughput single-molecule long-read sequencing.</w:t>
      </w:r>
    </w:p>
    <w:p w14:paraId="55D720FF">
      <w:pPr>
        <w:spacing w:line="360" w:lineRule="auto"/>
        <w:jc w:val="both"/>
        <w:rPr>
          <w:rFonts w:ascii="Times New Roman" w:hAnsi="Times New Roman" w:cs="Times New Roman"/>
          <w:color w:val="000000" w:themeColor="text1"/>
          <w14:textFill>
            <w14:solidFill>
              <w14:schemeClr w14:val="tx1"/>
            </w14:solidFill>
          </w14:textFill>
        </w:rPr>
      </w:pPr>
    </w:p>
    <w:p w14:paraId="3919BEDD">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We recently developed Stereo-seq</w:t>
      </w:r>
      <w:r>
        <w:rPr>
          <w:rFonts w:ascii="Times New Roman" w:hAnsi="Times New Roman" w:cs="Times New Roman"/>
          <w:color w:val="000000" w:themeColor="text1"/>
          <w14:textFill>
            <w14:solidFill>
              <w14:schemeClr w14:val="tx1"/>
            </w14:solidFill>
          </w14:textFill>
        </w:rPr>
        <w:fldChar w:fldCharType="begin">
          <w:fldData xml:space="preserve">PEVuZE5vdGU+PENpdGU+PEF1dGhvcj5DaGVuPC9BdXRob3I+PFllYXI+MjAyMjwvWWVhcj48UmVj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PEVuZE5vdGU+PENpdGU+PEF1dGhvcj5DaGVuPC9BdXRob3I+PFllYXI+MjAyMjwvWWVhcj48UmVj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16</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xml:space="preserve">, a spatial transcriptomics technology that integrates DNA nanoball (DNB)-patterned arrays for capturing poly-A mRNA at 500nm resolution, along with a rapid and efficient sequencing method called single strain circle DNA PCR (sscirPCR) to retrieve TCR and BCR transcripts from the Stereo-seq cDNA library. This method, which we named Stereo-XCR-seq, enables unbiased immune repertoire profiling at single-cell resolution with paired-chain information in various tissues with robust performance. By applying Stereo-XCR-seq to 11 LUAD specimens, we identified ectopic GCs, structures that are transcriptomically and clonally distinct from canonical tertiary lymphoid structures (TLS) and enriched for tumor-reactive lymphocytes. These ectopic GCs appear to arise in response to antigenic stimulation and are associated with an enhanced antitumor immunity. Integrating spatial transcriptomics with spatial clonal dynamics, we delineated a maturation trajectory from immature TLS (iTLS) to ectopic GCs along the B/plasma cell axis. Notably, this maturation process can be disrupted by terminally differentiated </w:t>
      </w:r>
      <w:r>
        <w:rPr>
          <w:rFonts w:ascii="Times New Roman" w:hAnsi="Times New Roman" w:cs="Times New Roman"/>
          <w:i/>
          <w:iCs/>
          <w:color w:val="000000" w:themeColor="text1"/>
          <w14:textFill>
            <w14:solidFill>
              <w14:schemeClr w14:val="tx1"/>
            </w14:solidFill>
          </w14:textFill>
        </w:rPr>
        <w:t>POSTN</w:t>
      </w:r>
      <w:r>
        <w:rPr>
          <w:rFonts w:ascii="Times New Roman" w:hAnsi="Times New Roman" w:cs="Times New Roman"/>
          <w:color w:val="000000" w:themeColor="text1"/>
          <w14:textFill>
            <w14:solidFill>
              <w14:schemeClr w14:val="tx1"/>
            </w14:solidFill>
          </w14:textFill>
        </w:rPr>
        <w:t xml:space="preserve">+ fibroblasts. Overall, Stereo-XCR-seq enables high-resolution, </w:t>
      </w:r>
      <w:r>
        <w:rPr>
          <w:rFonts w:ascii="Times New Roman" w:hAnsi="Times New Roman" w:cs="Times New Roman"/>
          <w:i/>
          <w:iCs/>
          <w:color w:val="000000" w:themeColor="text1"/>
          <w14:textFill>
            <w14:solidFill>
              <w14:schemeClr w14:val="tx1"/>
            </w14:solidFill>
          </w14:textFill>
        </w:rPr>
        <w:t>in situ</w:t>
      </w:r>
      <w:r>
        <w:rPr>
          <w:rFonts w:ascii="Times New Roman" w:hAnsi="Times New Roman" w:cs="Times New Roman"/>
          <w:color w:val="000000" w:themeColor="text1"/>
          <w14:textFill>
            <w14:solidFill>
              <w14:schemeClr w14:val="tx1"/>
            </w14:solidFill>
          </w14:textFill>
        </w:rPr>
        <w:t xml:space="preserve"> characterization of T and B cell clonal activities, providing novel insights into the spatial organization of immune responses.</w:t>
      </w:r>
    </w:p>
    <w:p w14:paraId="2BBBF12A">
      <w:pPr>
        <w:spacing w:line="360" w:lineRule="auto"/>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br w:type="page"/>
      </w:r>
    </w:p>
    <w:p w14:paraId="641F99AB">
      <w:pPr>
        <w:spacing w:line="360" w:lineRule="auto"/>
        <w:jc w:val="both"/>
        <w:rPr>
          <w:rFonts w:ascii="Times New Roman" w:hAnsi="Times New Roman" w:cs="Times New Roman"/>
          <w:b/>
          <w:bCs/>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Results</w:t>
      </w:r>
    </w:p>
    <w:p w14:paraId="2B5724EA">
      <w:pPr>
        <w:spacing w:line="360" w:lineRule="auto"/>
        <w:jc w:val="both"/>
        <w:rPr>
          <w:rFonts w:ascii="Times New Roman" w:hAnsi="Times New Roman" w:cs="Times New Roman"/>
          <w:b/>
          <w:bCs/>
          <w:color w:val="000000" w:themeColor="text1"/>
          <w14:textFill>
            <w14:solidFill>
              <w14:schemeClr w14:val="tx1"/>
            </w14:solidFill>
          </w14:textFill>
        </w:rPr>
      </w:pPr>
    </w:p>
    <w:p w14:paraId="492FFF25">
      <w:pPr>
        <w:spacing w:line="360" w:lineRule="auto"/>
        <w:jc w:val="both"/>
        <w:rPr>
          <w:rFonts w:ascii="Times New Roman" w:hAnsi="Times New Roman" w:cs="Times New Roman"/>
          <w:b/>
          <w:bCs/>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Stereo-XCR-seq achieves high-fidelity spatial immune repertoire mapping with robust performance in disease tissues</w:t>
      </w:r>
    </w:p>
    <w:p w14:paraId="515C1BFC">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To acquire an unbiased spatial immune repertoire in parallel with subcellular-resolution transcriptomes, we developed Stereo-XCR-seq, a method that integrates Stereo-seq</w:t>
      </w:r>
      <w:r>
        <w:rPr>
          <w:rFonts w:ascii="Times New Roman" w:hAnsi="Times New Roman" w:cs="Times New Roman"/>
          <w:color w:val="000000" w:themeColor="text1"/>
          <w14:textFill>
            <w14:solidFill>
              <w14:schemeClr w14:val="tx1"/>
            </w14:solidFill>
          </w14:textFill>
        </w:rPr>
        <w:fldChar w:fldCharType="begin">
          <w:fldData xml:space="preserve">PEVuZE5vdGU+PENpdGU+PEF1dGhvcj5DaGVuPC9BdXRob3I+PFllYXI+MjAyMjwvWWVhcj48UmVj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PEVuZE5vdGU+PENpdGU+PEF1dGhvcj5DaGVuPC9BdXRob3I+PFllYXI+MjAyMjwvWWVhcj48UmVj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16</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xml:space="preserve"> with targeted retrieval of full-length V(D)J sequences (</w:t>
      </w:r>
      <w:r>
        <w:rPr>
          <w:rFonts w:ascii="Times New Roman" w:hAnsi="Times New Roman" w:cs="Times New Roman"/>
          <w:b/>
          <w:bCs/>
          <w:color w:val="000000" w:themeColor="text1"/>
          <w14:textFill>
            <w14:solidFill>
              <w14:schemeClr w14:val="tx1"/>
            </w14:solidFill>
          </w14:textFill>
        </w:rPr>
        <w:t>Figure 1a, Methods</w:t>
      </w:r>
      <w:r>
        <w:rPr>
          <w:rFonts w:ascii="Times New Roman" w:hAnsi="Times New Roman" w:cs="Times New Roman"/>
          <w:color w:val="000000" w:themeColor="text1"/>
          <w14:textFill>
            <w14:solidFill>
              <w14:schemeClr w14:val="tx1"/>
            </w14:solidFill>
          </w14:textFill>
        </w:rPr>
        <w:t>). Firstly, double-stranded Stereo-seq cDNA was heat-denatured at 95 °C and rapidly annealed to a splint oligonucleotide, yielding a single-stranded circular intermediate (sscirDNA) in which the barcode resides at the 5′ end (</w:t>
      </w:r>
      <w:r>
        <w:rPr>
          <w:rFonts w:ascii="Times New Roman" w:hAnsi="Times New Roman" w:cs="Times New Roman"/>
          <w:b/>
          <w:bCs/>
          <w:color w:val="000000" w:themeColor="text1"/>
          <w14:textFill>
            <w14:solidFill>
              <w14:schemeClr w14:val="tx1"/>
            </w14:solidFill>
          </w14:textFill>
        </w:rPr>
        <w:t>Figure 1a</w:t>
      </w:r>
      <w:r>
        <w:rPr>
          <w:rFonts w:ascii="Times New Roman" w:hAnsi="Times New Roman" w:cs="Times New Roman"/>
          <w:color w:val="000000" w:themeColor="text1"/>
          <w14:textFill>
            <w14:solidFill>
              <w14:schemeClr w14:val="tx1"/>
            </w14:solidFill>
          </w14:textFill>
        </w:rPr>
        <w:t>, step 1-2). We then sealed the nick using T4 DNA ligase, typically 10–30 % of the input cDNA was converted to circles. Residual linear DNA and excess oligos were removed by exonucleases I and III, eliminating non-specific amplification in subsequent steps (</w:t>
      </w:r>
      <w:r>
        <w:rPr>
          <w:rFonts w:ascii="Times New Roman" w:hAnsi="Times New Roman" w:cs="Times New Roman"/>
          <w:b/>
          <w:bCs/>
          <w:color w:val="000000" w:themeColor="text1"/>
          <w14:textFill>
            <w14:solidFill>
              <w14:schemeClr w14:val="tx1"/>
            </w14:solidFill>
          </w14:textFill>
        </w:rPr>
        <w:t>Figure 1a</w:t>
      </w:r>
      <w:r>
        <w:rPr>
          <w:rFonts w:ascii="Times New Roman" w:hAnsi="Times New Roman" w:cs="Times New Roman"/>
          <w:color w:val="000000" w:themeColor="text1"/>
          <w14:textFill>
            <w14:solidFill>
              <w14:schemeClr w14:val="tx1"/>
            </w14:solidFill>
          </w14:textFill>
        </w:rPr>
        <w:t xml:space="preserve">, step 2). XCR transcripts were then amplified from the sscirDNA pool by PCR primers directed to the constant (C) region (sscirPCR; </w:t>
      </w:r>
      <w:r>
        <w:rPr>
          <w:rFonts w:ascii="Times New Roman" w:hAnsi="Times New Roman" w:cs="Times New Roman"/>
          <w:b/>
          <w:bCs/>
          <w:color w:val="000000" w:themeColor="text1"/>
          <w14:textFill>
            <w14:solidFill>
              <w14:schemeClr w14:val="tx1"/>
            </w14:solidFill>
          </w14:textFill>
        </w:rPr>
        <w:t>Figure 1a</w:t>
      </w:r>
      <w:r>
        <w:rPr>
          <w:rFonts w:ascii="Times New Roman" w:hAnsi="Times New Roman" w:cs="Times New Roman"/>
          <w:color w:val="000000" w:themeColor="text1"/>
          <w14:textFill>
            <w14:solidFill>
              <w14:schemeClr w14:val="tx1"/>
            </w14:solidFill>
          </w14:textFill>
        </w:rPr>
        <w:t>, step 3). In contrast to multiplex V-gene PCR, this constant-region strategy is repertoire-agnostic and yields unbiased amplicons in which barcodes and V(D)J segments are in the middle and flanked by truncated C regions. These amplicons were re-circularized for paired-end 150-bp (PE150) sequencing: read 1 captures the CDR3, while read 2 contains the coordinate identifier (CID) and unique molecular identifier (UMI) (</w:t>
      </w:r>
      <w:r>
        <w:rPr>
          <w:rFonts w:ascii="Times New Roman" w:hAnsi="Times New Roman" w:cs="Times New Roman"/>
          <w:b/>
          <w:bCs/>
          <w:color w:val="000000" w:themeColor="text1"/>
          <w14:textFill>
            <w14:solidFill>
              <w14:schemeClr w14:val="tx1"/>
            </w14:solidFill>
          </w14:textFill>
        </w:rPr>
        <w:t>Figure 1a</w:t>
      </w:r>
      <w:r>
        <w:rPr>
          <w:rFonts w:ascii="Times New Roman" w:hAnsi="Times New Roman" w:cs="Times New Roman"/>
          <w:color w:val="000000" w:themeColor="text1"/>
          <w14:textFill>
            <w14:solidFill>
              <w14:schemeClr w14:val="tx1"/>
            </w14:solidFill>
          </w14:textFill>
        </w:rPr>
        <w:t>, step 4). The paired sequencing data were then subjected to barcode mapping and clone assembly respectively to examine the spatial distribution of each clone read (</w:t>
      </w:r>
      <w:r>
        <w:rPr>
          <w:rFonts w:ascii="Times New Roman" w:hAnsi="Times New Roman" w:cs="Times New Roman"/>
          <w:b/>
          <w:bCs/>
          <w:color w:val="000000" w:themeColor="text1"/>
          <w14:textFill>
            <w14:solidFill>
              <w14:schemeClr w14:val="tx1"/>
            </w14:solidFill>
          </w14:textFill>
        </w:rPr>
        <w:t>Figure 1a</w:t>
      </w:r>
      <w:r>
        <w:rPr>
          <w:rFonts w:ascii="Times New Roman" w:hAnsi="Times New Roman" w:cs="Times New Roman"/>
          <w:color w:val="000000" w:themeColor="text1"/>
          <w14:textFill>
            <w14:solidFill>
              <w14:schemeClr w14:val="tx1"/>
            </w14:solidFill>
          </w14:textFill>
        </w:rPr>
        <w:t>, step 5). Noteworthy, we also provided an optional fragmentation pipeline for step4 to generate fragmented V(D)J reads, which could be further assembled as full-length V(D)J reads in a UMI-supervised manner (</w:t>
      </w:r>
      <w:r>
        <w:rPr>
          <w:rFonts w:ascii="Times New Roman" w:hAnsi="Times New Roman" w:cs="Times New Roman"/>
          <w:b/>
          <w:bCs/>
          <w:color w:val="000000" w:themeColor="text1"/>
          <w14:textFill>
            <w14:solidFill>
              <w14:schemeClr w14:val="tx1"/>
            </w14:solidFill>
          </w14:textFill>
        </w:rPr>
        <w:t>Supplementary Fig.1a</w:t>
      </w:r>
      <w:r>
        <w:rPr>
          <w:rFonts w:ascii="Times New Roman" w:hAnsi="Times New Roman" w:cs="Times New Roman"/>
          <w:color w:val="000000" w:themeColor="text1"/>
          <w14:textFill>
            <w14:solidFill>
              <w14:schemeClr w14:val="tx1"/>
            </w14:solidFill>
          </w14:textFill>
        </w:rPr>
        <w:t xml:space="preserve">). </w:t>
      </w:r>
    </w:p>
    <w:p w14:paraId="55AA81D0">
      <w:pPr>
        <w:spacing w:line="360" w:lineRule="auto"/>
        <w:jc w:val="both"/>
        <w:rPr>
          <w:rFonts w:ascii="Times New Roman" w:hAnsi="Times New Roman" w:cs="Times New Roman"/>
          <w:color w:val="000000" w:themeColor="text1"/>
          <w14:textFill>
            <w14:solidFill>
              <w14:schemeClr w14:val="tx1"/>
            </w14:solidFill>
          </w14:textFill>
        </w:rPr>
      </w:pPr>
    </w:p>
    <w:p w14:paraId="0942FEA7">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Although long-read platforms recover complete V(D)J-C sequences, their base-level accuracy is limited. Conversely, short reads provide high fidelity but only partial V(D)J coverage. Previous studies have utilized both sequencing methods to mitigate the shortcomings of each method</w:t>
      </w:r>
      <w:r>
        <w:rPr>
          <w:rFonts w:ascii="Times New Roman" w:hAnsi="Times New Roman" w:cs="Times New Roman"/>
          <w:color w:val="000000" w:themeColor="text1"/>
          <w14:textFill>
            <w14:solidFill>
              <w14:schemeClr w14:val="tx1"/>
            </w14:solidFill>
          </w14:textFill>
        </w:rPr>
        <w:fldChar w:fldCharType="begin">
          <w:fldData xml:space="preserve">PEVuZE5vdGU+PENpdGU+PEF1dGhvcj5XYW5nPC9BdXRob3I+PFllYXI+MjAyNTwvWWVhcj48UmVj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PEVuZE5vdGU+PENpdGU+PEF1dGhvcj5XYW5nPC9BdXRob3I+PFllYXI+MjAyNTwvWWVhcj48UmVj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18</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while the readouts of the two methods were not directly compared before. In this study, we therefore compared nanopore-based long-read sequencing with DNA nanoball-based PE150 short reads for spatial XCR-seq. Long reads exhibited significantly lower quality (</w:t>
      </w:r>
      <w:r>
        <w:rPr>
          <w:rFonts w:ascii="Times New Roman" w:hAnsi="Times New Roman" w:cs="Times New Roman"/>
          <w:b/>
          <w:bCs/>
          <w:color w:val="000000" w:themeColor="text1"/>
          <w14:textFill>
            <w14:solidFill>
              <w14:schemeClr w14:val="tx1"/>
            </w14:solidFill>
          </w14:textFill>
        </w:rPr>
        <w:t>Supplementary Fig.1c</w:t>
      </w:r>
      <w:r>
        <w:rPr>
          <w:rFonts w:ascii="Times New Roman" w:hAnsi="Times New Roman" w:cs="Times New Roman"/>
          <w:color w:val="000000" w:themeColor="text1"/>
          <w14:textFill>
            <w14:solidFill>
              <w14:schemeClr w14:val="tx1"/>
            </w14:solidFill>
          </w14:textFill>
        </w:rPr>
        <w:t>) and produced 39.9 % non-functional T/BCR sequences versus 6.9 % for short reads (</w:t>
      </w:r>
      <w:r>
        <w:rPr>
          <w:rFonts w:ascii="Times New Roman" w:hAnsi="Times New Roman" w:cs="Times New Roman"/>
          <w:b/>
          <w:bCs/>
          <w:color w:val="000000" w:themeColor="text1"/>
          <w14:textFill>
            <w14:solidFill>
              <w14:schemeClr w14:val="tx1"/>
            </w14:solidFill>
          </w14:textFill>
        </w:rPr>
        <w:t>Supplementary Fig. 1d</w:t>
      </w:r>
      <w:r>
        <w:rPr>
          <w:rFonts w:ascii="Times New Roman" w:hAnsi="Times New Roman" w:cs="Times New Roman"/>
          <w:color w:val="000000" w:themeColor="text1"/>
          <w14:textFill>
            <w14:solidFill>
              <w14:schemeClr w14:val="tx1"/>
            </w14:solidFill>
          </w14:textFill>
        </w:rPr>
        <w:t>). In contrast to the plateaued curve of short-read sequencing, increasing long-read sequencing throughput led to ever-increasing CDR3 clone types per coordinate in saturation test, indicating accumulated false positive readouts by sequencing errors (</w:t>
      </w:r>
      <w:r>
        <w:rPr>
          <w:rFonts w:ascii="Times New Roman" w:hAnsi="Times New Roman" w:cs="Times New Roman"/>
          <w:b/>
          <w:bCs/>
          <w:color w:val="000000" w:themeColor="text1"/>
          <w14:textFill>
            <w14:solidFill>
              <w14:schemeClr w14:val="tx1"/>
            </w14:solidFill>
          </w14:textFill>
        </w:rPr>
        <w:t>Supplementary Fig.1e</w:t>
      </w:r>
      <w:r>
        <w:rPr>
          <w:rFonts w:ascii="Times New Roman" w:hAnsi="Times New Roman" w:cs="Times New Roman"/>
          <w:color w:val="000000" w:themeColor="text1"/>
          <w14:textFill>
            <w14:solidFill>
              <w14:schemeClr w14:val="tx1"/>
            </w14:solidFill>
          </w14:textFill>
        </w:rPr>
        <w:t>). These results strongly suggested short-read sequencing result is imperative to generate high-fidelity clonetype information in spatial immune repertoire. Through the fragmentation pipeline, we reconstructed full-length V(D)J with &gt;90 % coverage of CDR1-FR4 in Stereo-XCR-seq data (</w:t>
      </w:r>
      <w:r>
        <w:rPr>
          <w:rFonts w:ascii="Times New Roman" w:hAnsi="Times New Roman" w:cs="Times New Roman"/>
          <w:b/>
          <w:bCs/>
          <w:color w:val="000000" w:themeColor="text1"/>
          <w14:textFill>
            <w14:solidFill>
              <w14:schemeClr w14:val="tx1"/>
            </w14:solidFill>
          </w14:textFill>
        </w:rPr>
        <w:t>Supplementary Fig. 1e</w:t>
      </w:r>
      <w:r>
        <w:rPr>
          <w:rFonts w:ascii="Times New Roman" w:hAnsi="Times New Roman" w:cs="Times New Roman"/>
          <w:color w:val="000000" w:themeColor="text1"/>
          <w14:textFill>
            <w14:solidFill>
              <w14:schemeClr w14:val="tx1"/>
            </w14:solidFill>
          </w14:textFill>
        </w:rPr>
        <w:t>). Compared to previous studies that utilized the advantages of both sequencing methods</w:t>
      </w:r>
      <w:r>
        <w:rPr>
          <w:rFonts w:ascii="Times New Roman" w:hAnsi="Times New Roman" w:cs="Times New Roman"/>
          <w:color w:val="000000" w:themeColor="text1"/>
          <w14:textFill>
            <w14:solidFill>
              <w14:schemeClr w14:val="tx1"/>
            </w14:solidFill>
          </w14:textFill>
        </w:rPr>
        <w:fldChar w:fldCharType="begin">
          <w:fldData xml:space="preserve">PEVuZE5vdGU+PENpdGU+PEF1dGhvcj5XYW5nPC9BdXRob3I+PFllYXI+MjAyNTwvWWVhcj48UmVj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PEVuZE5vdGU+PENpdGU+PEF1dGhvcj5XYW5nPC9BdXRob3I+PFllYXI+MjAyNTwvWWVhcj48UmVj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18</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xml:space="preserve">, our method provides a short-read-only strategy that enhances the fidelity of the sequencing results. </w:t>
      </w:r>
    </w:p>
    <w:p w14:paraId="6A300A55">
      <w:pPr>
        <w:spacing w:line="360" w:lineRule="auto"/>
        <w:jc w:val="both"/>
        <w:rPr>
          <w:rFonts w:ascii="Times New Roman" w:hAnsi="Times New Roman" w:cs="Times New Roman"/>
          <w:color w:val="000000" w:themeColor="text1"/>
          <w14:textFill>
            <w14:solidFill>
              <w14:schemeClr w14:val="tx1"/>
            </w14:solidFill>
          </w14:textFill>
        </w:rPr>
      </w:pPr>
    </w:p>
    <w:p w14:paraId="50094B86">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Applying sscirPCR to multiple Stereo-seq cDNA libraries, we effectively retrieved XCR reads from multiple spatial cDNA libraries with consistent XCR/total raw reads ratios at 24.66~40.38% (5.3~13.61 log2fold changes over original Stereo-seq cDNA library, </w:t>
      </w:r>
      <w:r>
        <w:rPr>
          <w:rFonts w:ascii="Times New Roman" w:hAnsi="Times New Roman" w:cs="Times New Roman"/>
          <w:b/>
          <w:bCs/>
          <w:color w:val="000000" w:themeColor="text1"/>
          <w14:textFill>
            <w14:solidFill>
              <w14:schemeClr w14:val="tx1"/>
            </w14:solidFill>
          </w14:textFill>
        </w:rPr>
        <w:t>Figure 1b</w:t>
      </w:r>
      <w:r>
        <w:rPr>
          <w:rFonts w:ascii="Times New Roman" w:hAnsi="Times New Roman" w:cs="Times New Roman"/>
          <w:color w:val="000000" w:themeColor="text1"/>
          <w14:textFill>
            <w14:solidFill>
              <w14:schemeClr w14:val="tx1"/>
            </w14:solidFill>
          </w14:textFill>
        </w:rPr>
        <w:t>). Compared to previously released spatial T/BCR retrieving strategy, such as multiplexed PCR</w:t>
      </w:r>
      <w:r>
        <w:rPr>
          <w:rFonts w:ascii="Times New Roman" w:hAnsi="Times New Roman" w:cs="Times New Roman"/>
          <w:color w:val="000000" w:themeColor="text1"/>
          <w14:textFill>
            <w14:solidFill>
              <w14:schemeClr w14:val="tx1"/>
            </w14:solidFill>
          </w14:textFill>
        </w:rPr>
        <w:fldChar w:fldCharType="begin">
          <w:fldData xml:space="preserve">PEVuZE5vdGU+PENpdGU+PEF1dGhvcj5MaXU8L0F1dGhvcj48WWVhcj4yMDIyPC9ZZWFyPjxSZWNO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PEVuZE5vdGU+PENpdGU+PEF1dGhvcj5MaXU8L0F1dGhvcj48WWVhcj4yMDIyPC9ZZWFyPjxSZWNO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12, 19</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xml:space="preserve"> and probe hybridization</w:t>
      </w:r>
      <w:r>
        <w:rPr>
          <w:rFonts w:ascii="Times New Roman" w:hAnsi="Times New Roman" w:cs="Times New Roman"/>
          <w:color w:val="000000" w:themeColor="text1"/>
          <w14:textFill>
            <w14:solidFill>
              <w14:schemeClr w14:val="tx1"/>
            </w14:solidFill>
          </w14:textFill>
        </w:rPr>
        <w:fldChar w:fldCharType="begin">
          <w:fldData xml:space="preserve">PEVuZE5vdGU+PENpdGU+PEF1dGhvcj5CZW5vdG1hbmU8L0F1dGhvcj48WWVhcj4yMDIzPC9ZZWFy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==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PEVuZE5vdGU+PENpdGU+PEF1dGhvcj5CZW5vdG1hbmU8L0F1dGhvcj48WWVhcj4yMDIzPC9ZZWFy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==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15</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sscirPCR showed substantially higher efficiencies in XCR reads enrichment (</w:t>
      </w:r>
      <w:r>
        <w:rPr>
          <w:rFonts w:ascii="Times New Roman" w:hAnsi="Times New Roman" w:cs="Times New Roman"/>
          <w:b/>
          <w:bCs/>
          <w:color w:val="000000" w:themeColor="text1"/>
          <w14:textFill>
            <w14:solidFill>
              <w14:schemeClr w14:val="tx1"/>
            </w14:solidFill>
          </w14:textFill>
        </w:rPr>
        <w:t>Figure 1c</w:t>
      </w:r>
      <w:r>
        <w:rPr>
          <w:rFonts w:ascii="Times New Roman" w:hAnsi="Times New Roman" w:cs="Times New Roman"/>
          <w:color w:val="000000" w:themeColor="text1"/>
          <w14:textFill>
            <w14:solidFill>
              <w14:schemeClr w14:val="tx1"/>
            </w14:solidFill>
          </w14:textFill>
        </w:rPr>
        <w:t>). To demonstrate its robust performance, we tested sscirPCR on a wide range of tissue types, including NSCLC, gastric, bladder, renal, colorectal, lymph nodes with metastatic esophageal cancers, autoimmune hepatitis, and rheumatoid arthritis. On average, we assembled 2,145 TCRβ and 4,659 IgH clonetypes per sample library (</w:t>
      </w:r>
      <w:r>
        <w:rPr>
          <w:rFonts w:ascii="Times New Roman" w:hAnsi="Times New Roman" w:cs="Times New Roman"/>
          <w:b/>
          <w:bCs/>
          <w:color w:val="000000" w:themeColor="text1"/>
          <w14:textFill>
            <w14:solidFill>
              <w14:schemeClr w14:val="tx1"/>
            </w14:solidFill>
          </w14:textFill>
        </w:rPr>
        <w:t>Figure 1d</w:t>
      </w:r>
      <w:r>
        <w:rPr>
          <w:rFonts w:ascii="Times New Roman" w:hAnsi="Times New Roman" w:cs="Times New Roman"/>
          <w:color w:val="000000" w:themeColor="text1"/>
          <w14:textFill>
            <w14:solidFill>
              <w14:schemeClr w14:val="tx1"/>
            </w14:solidFill>
          </w14:textFill>
        </w:rPr>
        <w:t>), demonstrating robust performances. Compared with previously disclosed spatial immune repertoire datasets, Stereo-XCR-seq exhibited a strong advantage in the CDR3 clone type counts</w:t>
      </w:r>
      <w:r>
        <w:rPr>
          <w:rFonts w:ascii="Times New Roman" w:hAnsi="Times New Roman" w:cs="Times New Roman"/>
          <w:color w:val="000000" w:themeColor="text1"/>
          <w14:textFill>
            <w14:solidFill>
              <w14:schemeClr w14:val="tx1"/>
            </w14:solidFill>
          </w14:textFill>
        </w:rPr>
        <w:fldChar w:fldCharType="begin">
          <w:fldData xml:space="preserve">PEVuZE5vdGU+PENpdGU+PEF1dGhvcj5NZXlsYW48L0F1dGhvcj48WWVhcj4yMDIyPC9ZZWFyPjxS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PEVuZE5vdGU+PENpdGU+PEF1dGhvcj5NZXlsYW48L0F1dGhvcj48WWVhcj4yMDIyPC9ZZWFyPjxS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20</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b/>
          <w:bCs/>
          <w:color w:val="000000" w:themeColor="text1"/>
          <w14:textFill>
            <w14:solidFill>
              <w14:schemeClr w14:val="tx1"/>
            </w14:solidFill>
          </w14:textFill>
        </w:rPr>
        <w:t>Figure 1d</w:t>
      </w:r>
      <w:r>
        <w:rPr>
          <w:rFonts w:ascii="Times New Roman" w:hAnsi="Times New Roman" w:cs="Times New Roman"/>
          <w:color w:val="000000" w:themeColor="text1"/>
          <w14:textFill>
            <w14:solidFill>
              <w14:schemeClr w14:val="tx1"/>
            </w14:solidFill>
          </w14:textFill>
        </w:rPr>
        <w:t>). In addition, the retrieved XCR clone reads exhibited strong consistent spatial distribution along with original spatial transcriptomic T/BCR gene expression (</w:t>
      </w:r>
      <w:r>
        <w:rPr>
          <w:rFonts w:ascii="Times New Roman" w:hAnsi="Times New Roman" w:cs="Times New Roman"/>
          <w:b/>
          <w:bCs/>
          <w:color w:val="000000" w:themeColor="text1"/>
          <w14:textFill>
            <w14:solidFill>
              <w14:schemeClr w14:val="tx1"/>
            </w14:solidFill>
          </w14:textFill>
        </w:rPr>
        <w:t>Figure 1e</w:t>
      </w:r>
      <w:r>
        <w:rPr>
          <w:rFonts w:ascii="Times New Roman" w:hAnsi="Times New Roman" w:cs="Times New Roman"/>
          <w:color w:val="000000" w:themeColor="text1"/>
          <w14:textFill>
            <w14:solidFill>
              <w14:schemeClr w14:val="tx1"/>
            </w14:solidFill>
          </w14:textFill>
        </w:rPr>
        <w:t>). The existence of T cells and plasma cells in highlighted T/BCR-expressing FOVs were further validated by immunofluorescence staining (</w:t>
      </w:r>
      <w:r>
        <w:rPr>
          <w:rFonts w:ascii="Times New Roman" w:hAnsi="Times New Roman" w:cs="Times New Roman"/>
          <w:b/>
          <w:bCs/>
          <w:color w:val="000000" w:themeColor="text1"/>
          <w14:textFill>
            <w14:solidFill>
              <w14:schemeClr w14:val="tx1"/>
            </w14:solidFill>
          </w14:textFill>
        </w:rPr>
        <w:t>Figure 1f</w:t>
      </w:r>
      <w:r>
        <w:rPr>
          <w:rFonts w:ascii="Times New Roman" w:hAnsi="Times New Roman" w:cs="Times New Roman"/>
          <w:color w:val="000000" w:themeColor="text1"/>
          <w14:textFill>
            <w14:solidFill>
              <w14:schemeClr w14:val="tx1"/>
            </w14:solidFill>
          </w14:textFill>
        </w:rPr>
        <w:t>). I</w:t>
      </w:r>
      <w:r>
        <w:rPr>
          <w:rFonts w:hint="eastAsia" w:ascii="Times New Roman" w:hAnsi="Times New Roman" w:cs="Times New Roman"/>
          <w:color w:val="000000" w:themeColor="text1"/>
          <w14:textFill>
            <w14:solidFill>
              <w14:schemeClr w14:val="tx1"/>
            </w14:solidFill>
          </w14:textFill>
        </w:rPr>
        <w:t>mportantly</w:t>
      </w:r>
      <w:r>
        <w:rPr>
          <w:rFonts w:ascii="Times New Roman" w:hAnsi="Times New Roman" w:cs="Times New Roman"/>
          <w:color w:val="000000" w:themeColor="text1"/>
          <w14:textFill>
            <w14:solidFill>
              <w14:schemeClr w14:val="tx1"/>
            </w14:solidFill>
          </w14:textFill>
        </w:rPr>
        <w:t>, Stereo-XCR-seq method also exhibited efficiencies in FFPE-embedded samples (</w:t>
      </w:r>
      <w:r>
        <w:rPr>
          <w:rFonts w:ascii="Times New Roman" w:hAnsi="Times New Roman" w:cs="Times New Roman"/>
          <w:b/>
          <w:bCs/>
          <w:color w:val="000000" w:themeColor="text1"/>
          <w14:textFill>
            <w14:solidFill>
              <w14:schemeClr w14:val="tx1"/>
            </w14:solidFill>
          </w14:textFill>
        </w:rPr>
        <w:t>Figure 1g-h</w:t>
      </w:r>
      <w:r>
        <w:rPr>
          <w:rFonts w:ascii="Times New Roman" w:hAnsi="Times New Roman" w:cs="Times New Roman"/>
          <w:color w:val="000000" w:themeColor="text1"/>
          <w14:textFill>
            <w14:solidFill>
              <w14:schemeClr w14:val="tx1"/>
            </w14:solidFill>
          </w14:textFill>
        </w:rPr>
        <w:t>). Although the FFPE XCR reads degraded severely, leading to a shorter CDR1-to-CDR3 coverage (</w:t>
      </w:r>
      <w:r>
        <w:rPr>
          <w:rFonts w:ascii="Times New Roman" w:hAnsi="Times New Roman" w:cs="Times New Roman"/>
          <w:b/>
          <w:bCs/>
          <w:color w:val="000000" w:themeColor="text1"/>
          <w14:textFill>
            <w14:solidFill>
              <w14:schemeClr w14:val="tx1"/>
            </w14:solidFill>
          </w14:textFill>
        </w:rPr>
        <w:t>Supplementary Fig.1f-g</w:t>
      </w:r>
      <w:r>
        <w:rPr>
          <w:rFonts w:ascii="Times New Roman" w:hAnsi="Times New Roman" w:cs="Times New Roman"/>
          <w:color w:val="000000" w:themeColor="text1"/>
          <w14:textFill>
            <w14:solidFill>
              <w14:schemeClr w14:val="tx1"/>
            </w14:solidFill>
          </w14:textFill>
        </w:rPr>
        <w:t>), Stereo-XCR-seq could still deliver the CDR3 region for clone definition, thus extending the application in clinical studies using retrospective FFPE-embedded samples. Collectively, the high-fidelity readout, enhanced retrieving efficiencies, unbiased enrichments, and robust performances in different tissues under varied preservation conditions highlights the application potential of Stereo-XCR-seq in immune disorders.</w:t>
      </w:r>
    </w:p>
    <w:p w14:paraId="0FA33C0F">
      <w:pPr>
        <w:spacing w:line="360" w:lineRule="auto"/>
        <w:jc w:val="both"/>
        <w:rPr>
          <w:rFonts w:ascii="Times New Roman" w:hAnsi="Times New Roman" w:cs="Times New Roman"/>
          <w:b/>
          <w:bCs/>
          <w:color w:val="000000" w:themeColor="text1"/>
          <w14:textFill>
            <w14:solidFill>
              <w14:schemeClr w14:val="tx1"/>
            </w14:solidFill>
          </w14:textFill>
        </w:rPr>
      </w:pPr>
      <w:bookmarkStart w:id="0" w:name="_Hlk185350301"/>
    </w:p>
    <w:p w14:paraId="0443BFE7">
      <w:pPr>
        <w:spacing w:line="360" w:lineRule="auto"/>
        <w:jc w:val="both"/>
        <w:rPr>
          <w:rFonts w:ascii="Times New Roman" w:hAnsi="Times New Roman" w:cs="Times New Roman"/>
          <w:b/>
          <w:bCs/>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Stereo-XCR-seq profiles lymphocytes at single-cell level with paired chains</w:t>
      </w:r>
    </w:p>
    <w:bookmarkEnd w:id="0"/>
    <w:p w14:paraId="7E73F2AB">
      <w:pPr>
        <w:spacing w:line="360" w:lineRule="auto"/>
        <w:jc w:val="both"/>
        <w:rPr>
          <w:rFonts w:ascii="Times New Roman" w:hAnsi="Times New Roman" w:cs="Times New Roman"/>
          <w:color w:val="000000" w:themeColor="text1"/>
          <w14:textFill>
            <w14:solidFill>
              <w14:schemeClr w14:val="tx1"/>
            </w14:solidFill>
          </w14:textFill>
        </w:rPr>
      </w:pPr>
    </w:p>
    <w:p w14:paraId="05057E43">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Effective anti-tumor immunity requires clonal expansion of tumor-infiltrating lymphocytes (TILs) </w:t>
      </w:r>
      <w:r>
        <w:rPr>
          <w:rFonts w:ascii="Times New Roman" w:hAnsi="Times New Roman" w:cs="Times New Roman"/>
          <w:color w:val="000000" w:themeColor="text1"/>
          <w14:textFill>
            <w14:solidFill>
              <w14:schemeClr w14:val="tx1"/>
            </w14:solidFill>
          </w14:textFill>
        </w:rPr>
        <w:fldChar w:fldCharType="begin">
          <w:fldData xml:space="preserve">PEVuZE5vdGU+PENpdGU+PEF1dGhvcj5NdWtvaGFyYTwvQXV0aG9yPjxZZWFyPjIwMjQ8L1llYXI+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PEVuZE5vdGU+PENpdGU+PEF1dGhvcj5NdWtvaGFyYTwvQXV0aG9yPjxZZWFyPjIwMjQ8L1llYXI+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21</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accurate quantification of clone sizes is therefore essential for inferring tumor reactivity. To achieve single-cell resolution, we incorporated ssDNA staining into the Stereo-seq workflow, capturing high-resolution nucleus staining images along with spatial transcriptomes (</w:t>
      </w:r>
      <w:r>
        <w:rPr>
          <w:rFonts w:ascii="Times New Roman" w:hAnsi="Times New Roman" w:cs="Times New Roman"/>
          <w:b/>
          <w:bCs/>
          <w:color w:val="000000" w:themeColor="text1"/>
          <w14:textFill>
            <w14:solidFill>
              <w14:schemeClr w14:val="tx1"/>
            </w14:solidFill>
          </w14:textFill>
        </w:rPr>
        <w:t>Supplementary Fig.2a)</w:t>
      </w:r>
      <w:r>
        <w:rPr>
          <w:rFonts w:ascii="Times New Roman" w:hAnsi="Times New Roman" w:cs="Times New Roman"/>
          <w:color w:val="000000" w:themeColor="text1"/>
          <w14:textFill>
            <w14:solidFill>
              <w14:schemeClr w14:val="tx1"/>
            </w14:solidFill>
          </w14:textFill>
        </w:rPr>
        <w:t xml:space="preserve">. Using cellbin2 software </w:t>
      </w:r>
      <w:r>
        <w:rPr>
          <w:rFonts w:ascii="Times New Roman" w:hAnsi="Times New Roman" w:cs="Times New Roman"/>
          <w:color w:val="000000" w:themeColor="text1"/>
          <w14:textFill>
            <w14:solidFill>
              <w14:schemeClr w14:val="tx1"/>
            </w14:solidFill>
          </w14:textFill>
        </w:rPr>
        <w:fldChar w:fldCharType="begin"/>
      </w:r>
      <w:r>
        <w:rPr>
          <w:rFonts w:ascii="Times New Roman" w:hAnsi="Times New Roman" w:cs="Times New Roman"/>
          <w:color w:val="000000" w:themeColor="text1"/>
          <w14:textFill>
            <w14:solidFill>
              <w14:schemeClr w14:val="tx1"/>
            </w14:solidFill>
          </w14:textFill>
        </w:rPr>
        <w:instrText xml:space="preserve"> ADDIN EN.CITE &lt;EndNote&gt;&lt;Cite&gt;&lt;Author&gt;Li&lt;/Author&gt;&lt;Year&gt;2023&lt;/Year&gt;&lt;RecNum&gt;2&lt;/RecNum&gt;&lt;DisplayText&gt;&lt;style face="superscript"&gt;22&lt;/style&gt;&lt;/DisplayText&gt;&lt;record&gt;&lt;rec-number&gt;2&lt;/rec-number&gt;&lt;foreign-keys&gt;&lt;key app="EN" db-id="ddsvws555a2e9te0szpxexzzfdwvfwxs02ws" timestamp="1753497358"&gt;2&lt;/key&gt;&lt;/foreign-keys&gt;&lt;ref-type name="Journal Article"&gt;17&lt;/ref-type&gt;&lt;contributors&gt;&lt;authors&gt;&lt;author&gt;Li, Mei&lt;/author&gt;&lt;author&gt;Liu, Huanlin&lt;/author&gt;&lt;author&gt;Kang, Qiang&lt;/author&gt;&lt;author&gt;Fang, Shuangsang&lt;/author&gt;&lt;author&gt;Li, Min&lt;/author&gt;&lt;author&gt;Zhang, Jiajun&lt;/author&gt;&lt;author&gt;Teng, Fei&lt;/author&gt;&lt;author&gt;Wang, Dan&lt;/author&gt;&lt;author&gt;Cen, Weixuan&lt;/author&gt;&lt;author&gt;Li, Zepeng&lt;/author&gt;&lt;/authors&gt;&lt;/contributors&gt;&lt;titles&gt;&lt;title&gt;CellBin: a highly accurate single-cell gene expression processing pipeline for high-resolution spatial transcriptomics&lt;/title&gt;&lt;secondary-title&gt;Biorxiv&lt;/secondary-title&gt;&lt;/titles&gt;&lt;periodical&gt;&lt;full-title&gt;bioRxiv&lt;/full-title&gt;&lt;/periodical&gt;&lt;pages&gt;2023.02. 28.530414&lt;/pages&gt;&lt;dates&gt;&lt;year&gt;2023&lt;/year&gt;&lt;/dates&gt;&lt;urls&gt;&lt;/urls&gt;&lt;/record&gt;&lt;/Cite&gt;&lt;/EndNote&gt;</w:instrText>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22</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we performed image-based cell segmentation (</w:t>
      </w:r>
      <w:r>
        <w:rPr>
          <w:rFonts w:ascii="Times New Roman" w:hAnsi="Times New Roman" w:cs="Times New Roman"/>
          <w:b/>
          <w:bCs/>
          <w:color w:val="000000" w:themeColor="text1"/>
          <w14:textFill>
            <w14:solidFill>
              <w14:schemeClr w14:val="tx1"/>
            </w14:solidFill>
          </w14:textFill>
        </w:rPr>
        <w:t>Supplementary Fig.2b</w:t>
      </w:r>
      <w:r>
        <w:rPr>
          <w:rFonts w:ascii="Times New Roman" w:hAnsi="Times New Roman" w:cs="Times New Roman"/>
          <w:color w:val="000000" w:themeColor="text1"/>
          <w14:textFill>
            <w14:solidFill>
              <w14:schemeClr w14:val="tx1"/>
            </w14:solidFill>
          </w14:textFill>
        </w:rPr>
        <w:t>). By manually checking of 30 field of views (FOVs) randomly selected from three LUAD samples (10 FOVs each), we obtained authentic segmentation rates at ~94%, ambiguous segmentation rates at ~6%, and negligible missing cells (</w:t>
      </w:r>
      <w:r>
        <w:rPr>
          <w:rFonts w:ascii="Times New Roman" w:hAnsi="Times New Roman" w:cs="Times New Roman"/>
          <w:b/>
          <w:bCs/>
          <w:color w:val="000000" w:themeColor="text1"/>
          <w14:textFill>
            <w14:solidFill>
              <w14:schemeClr w14:val="tx1"/>
            </w14:solidFill>
          </w14:textFill>
        </w:rPr>
        <w:t>Supplementary Fig.2c-d</w:t>
      </w:r>
      <w:r>
        <w:rPr>
          <w:rFonts w:ascii="Times New Roman" w:hAnsi="Times New Roman" w:cs="Times New Roman"/>
          <w:color w:val="000000" w:themeColor="text1"/>
          <w14:textFill>
            <w14:solidFill>
              <w14:schemeClr w14:val="tx1"/>
            </w14:solidFill>
          </w14:textFill>
        </w:rPr>
        <w:t>), supporting a credible cell segmentation through this pipeline.</w:t>
      </w:r>
      <w:r>
        <w:rPr>
          <w:rFonts w:hint="eastAsia"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t xml:space="preserve">Existing spatial immune-repertoire methods </w:t>
      </w:r>
      <w:r>
        <w:rPr>
          <w:rFonts w:hint="eastAsia" w:ascii="Times New Roman" w:hAnsi="Times New Roman" w:cs="Times New Roman"/>
          <w:color w:val="000000" w:themeColor="text1"/>
          <w14:textFill>
            <w14:solidFill>
              <w14:schemeClr w14:val="tx1"/>
            </w14:solidFill>
          </w14:textFill>
        </w:rPr>
        <w:t>ty</w:t>
      </w:r>
      <w:r>
        <w:rPr>
          <w:rFonts w:ascii="Times New Roman" w:hAnsi="Times New Roman" w:cs="Times New Roman"/>
          <w:color w:val="000000" w:themeColor="text1"/>
          <w14:textFill>
            <w14:solidFill>
              <w14:schemeClr w14:val="tx1"/>
            </w14:solidFill>
          </w14:textFill>
        </w:rPr>
        <w:t>pically have a resolution at 100 µm (center-to-center distances</w:t>
      </w:r>
      <w:r>
        <w:rPr>
          <w:rFonts w:hint="eastAsia"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t xml:space="preserve"> eg., Spatial VDJ, SPTCR-seq)</w:t>
      </w:r>
      <w:r>
        <w:rPr>
          <w:rFonts w:ascii="Times New Roman" w:hAnsi="Times New Roman" w:cs="Times New Roman"/>
          <w:color w:val="000000" w:themeColor="text1"/>
          <w14:textFill>
            <w14:solidFill>
              <w14:schemeClr w14:val="tx1"/>
            </w14:solidFill>
          </w14:textFill>
        </w:rPr>
        <w:fldChar w:fldCharType="begin"/>
      </w:r>
      <w:r>
        <w:rPr>
          <w:rFonts w:ascii="Times New Roman" w:hAnsi="Times New Roman" w:cs="Times New Roman"/>
          <w:color w:val="000000" w:themeColor="text1"/>
          <w14:textFill>
            <w14:solidFill>
              <w14:schemeClr w14:val="tx1"/>
            </w14:solidFill>
          </w14:textFill>
        </w:rPr>
        <w:instrText xml:space="preserve"> ADDIN EN.CITE &lt;EndNote&gt;&lt;Cite&gt;&lt;Author&gt;Jiang&lt;/Author&gt;&lt;Year&gt;2025&lt;/Year&gt;&lt;RecNum&gt;56&lt;/RecNum&gt;&lt;DisplayText&gt;&lt;style face="superscript"&gt;23&lt;/style&gt;&lt;/DisplayText&gt;&lt;record&gt;&lt;rec-number&gt;56&lt;/rec-number&gt;&lt;foreign-keys&gt;&lt;key app="EN" db-id="zss5tssatdf2r2e5p56vstxgpvwt9w2epfr9" timestamp="1753439049"&gt;56&lt;/key&gt;&lt;/foreign-keys&gt;&lt;ref-type name="Journal Article"&gt;17&lt;/ref-type&gt;&lt;contributors&gt;&lt;authors&gt;&lt;author&gt;Jiang, S.&lt;/author&gt;&lt;author&gt;Mantri, M.&lt;/author&gt;&lt;author&gt;Maymi, V.&lt;/author&gt;&lt;author&gt;Leddon, S. A.&lt;/author&gt;&lt;author&gt;Schweitzer, P.&lt;/author&gt;&lt;author&gt;Bhandari, S.&lt;/author&gt;&lt;author&gt;Holdener, C.&lt;/author&gt;&lt;author&gt;Ntekas, I.&lt;/author&gt;&lt;author&gt;Vollmers, C.&lt;/author&gt;&lt;author&gt;Flyak, A. I.&lt;/author&gt;&lt;author&gt;Fowell, D. J.&lt;/author&gt;&lt;author&gt;Rudd, B. D.&lt;/author&gt;&lt;author&gt;De Vlaminck, I.&lt;/author&gt;&lt;/authors&gt;&lt;/contributors&gt;&lt;auth-address&gt;Meinig School of Biomedical Engineering, Cornell University, Ithaca, NY, USA.&amp;#xD;Department of Computational Biology, Cornell University, Ithaca, NY, USA.&amp;#xD;Department of Microbiology and Immunology, Cornell University, Ithaca, NY, USA.&amp;#xD;Department of Biomolecular Engineering, University of California Santa Cruz, Santa Cruz, CA, USA.&lt;/auth-address&gt;&lt;titles&gt;&lt;title&gt;A Temporal and Spatial Atlas of Adaptive Immune Responses in the Lymph Node Following Viral Infection&lt;/title&gt;&lt;secondary-title&gt;bioRxiv&lt;/secondary-title&gt;&lt;/titles&gt;&lt;periodical&gt;&lt;full-title&gt;bioRxiv&lt;/full-title&gt;&lt;/periodical&gt;&lt;edition&gt;20250206&lt;/edition&gt;&lt;dates&gt;&lt;year&gt;2025&lt;/year&gt;&lt;pub-dates&gt;&lt;date&gt;Feb 6&lt;/date&gt;&lt;/pub-dates&gt;&lt;/dates&gt;&lt;isbn&gt;2692-8205 (Electronic)&amp;#xD;2692-8205 (Linking)&lt;/isbn&gt;&lt;accession-num&gt;39975238&lt;/accession-num&gt;&lt;urls&gt;&lt;related-urls&gt;&lt;url&gt;https://www.ncbi.nlm.nih.gov/pubmed/39975238&lt;/url&gt;&lt;/related-urls&gt;&lt;/urls&gt;&lt;custom1&gt;CONFLICTS The authors declare no competing interests.&lt;/custom1&gt;&lt;custom2&gt;PMC11838507&lt;/custom2&gt;&lt;electronic-resource-num&gt;10.1101/2025.01.31.635509&lt;/electronic-resource-num&gt;&lt;remote-database-name&gt;PubMed-not-MEDLINE&lt;/remote-database-name&gt;&lt;remote-database-provider&gt;NLM&lt;/remote-database-provider&gt;&lt;/record&gt;&lt;/Cite&gt;&lt;/EndNote&gt;</w:instrText>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23</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while spots at this resolution could contain varied number of lymphocytes (</w:t>
      </w:r>
      <w:r>
        <w:rPr>
          <w:rFonts w:ascii="Times New Roman" w:hAnsi="Times New Roman" w:cs="Times New Roman"/>
          <w:b/>
          <w:bCs/>
          <w:color w:val="000000" w:themeColor="text1"/>
          <w14:textFill>
            <w14:solidFill>
              <w14:schemeClr w14:val="tx1"/>
            </w14:solidFill>
          </w14:textFill>
        </w:rPr>
        <w:t>Figure 2a</w:t>
      </w:r>
      <w:r>
        <w:rPr>
          <w:rFonts w:ascii="Times New Roman" w:hAnsi="Times New Roman" w:cs="Times New Roman"/>
          <w:color w:val="000000" w:themeColor="text1"/>
          <w14:textFill>
            <w14:solidFill>
              <w14:schemeClr w14:val="tx1"/>
            </w14:solidFill>
          </w14:textFill>
        </w:rPr>
        <w:t xml:space="preserve">). Quantifying TCRβ⁺ and IgH⁺ cells revealed a mean of </w:t>
      </w:r>
      <w:ins w:id="0" w:author="t77686" w:date="2025-08-18T20:38:00Z">
        <w:r>
          <w:rPr>
            <w:rFonts w:hint="eastAsia" w:ascii="Times New Roman" w:hAnsi="Times New Roman" w:cs="Times New Roman"/>
            <w:color w:val="000000" w:themeColor="text1"/>
            <w14:textFill>
              <w14:solidFill>
                <w14:schemeClr w14:val="tx1"/>
              </w14:solidFill>
            </w14:textFill>
          </w:rPr>
          <w:t>9.16</w:t>
        </w:r>
      </w:ins>
      <w:del w:id="1" w:author="t77686" w:date="2025-08-18T20:38:00Z">
        <w:r>
          <w:rPr>
            <w:rFonts w:ascii="Times New Roman" w:hAnsi="Times New Roman" w:cs="Times New Roman"/>
            <w:color w:val="000000" w:themeColor="text1"/>
            <w14:textFill>
              <w14:solidFill>
                <w14:schemeClr w14:val="tx1"/>
              </w14:solidFill>
            </w14:textFill>
          </w:rPr>
          <w:delText>3.4</w:delText>
        </w:r>
      </w:del>
      <w:r>
        <w:rPr>
          <w:rFonts w:ascii="Times New Roman" w:hAnsi="Times New Roman" w:cs="Times New Roman"/>
          <w:color w:val="000000" w:themeColor="text1"/>
          <w14:textFill>
            <w14:solidFill>
              <w14:schemeClr w14:val="tx1"/>
            </w14:solidFill>
          </w14:textFill>
        </w:rPr>
        <w:t xml:space="preserve"> TCRβ⁺ and </w:t>
      </w:r>
      <w:ins w:id="2" w:author="t77686" w:date="2025-08-18T20:38:00Z">
        <w:r>
          <w:rPr>
            <w:rFonts w:hint="eastAsia" w:ascii="Times New Roman" w:hAnsi="Times New Roman" w:cs="Times New Roman"/>
            <w:color w:val="000000" w:themeColor="text1"/>
            <w14:textFill>
              <w14:solidFill>
                <w14:schemeClr w14:val="tx1"/>
              </w14:solidFill>
            </w14:textFill>
          </w:rPr>
          <w:t>26.6</w:t>
        </w:r>
      </w:ins>
      <w:del w:id="3" w:author="t77686" w:date="2025-08-18T20:38:00Z">
        <w:r>
          <w:rPr>
            <w:rFonts w:ascii="Times New Roman" w:hAnsi="Times New Roman" w:cs="Times New Roman"/>
            <w:color w:val="000000" w:themeColor="text1"/>
            <w14:textFill>
              <w14:solidFill>
                <w14:schemeClr w14:val="tx1"/>
              </w14:solidFill>
            </w14:textFill>
          </w:rPr>
          <w:delText>7.0</w:delText>
        </w:r>
      </w:del>
      <w:r>
        <w:rPr>
          <w:rFonts w:ascii="Times New Roman" w:hAnsi="Times New Roman" w:cs="Times New Roman"/>
          <w:color w:val="000000" w:themeColor="text1"/>
          <w14:textFill>
            <w14:solidFill>
              <w14:schemeClr w14:val="tx1"/>
            </w14:solidFill>
          </w14:textFill>
        </w:rPr>
        <w:t xml:space="preserve"> IgH⁺ cells per 100µm spot (</w:t>
      </w:r>
      <w:r>
        <w:rPr>
          <w:rFonts w:ascii="Times New Roman" w:hAnsi="Times New Roman" w:cs="Times New Roman"/>
          <w:b/>
          <w:bCs/>
          <w:color w:val="000000" w:themeColor="text1"/>
          <w14:textFill>
            <w14:solidFill>
              <w14:schemeClr w14:val="tx1"/>
            </w14:solidFill>
          </w14:textFill>
        </w:rPr>
        <w:t>Figure 2b</w:t>
      </w:r>
      <w:r>
        <w:rPr>
          <w:rFonts w:ascii="Times New Roman" w:hAnsi="Times New Roman" w:cs="Times New Roman"/>
          <w:color w:val="000000" w:themeColor="text1"/>
          <w14:textFill>
            <w14:solidFill>
              <w14:schemeClr w14:val="tx1"/>
            </w14:solidFill>
          </w14:textFill>
        </w:rPr>
        <w:t>), suggesting a mixture of different clonal types in a coarse-grained resolution. From LUAD P1, we randomly selected 10 pairs of FOVs from the Stereo-XCR-seq section and the serial section stained by CD3E/CD20/CD138. The quantification results of 100µm XCR+ spots and XCR+ cell bins were directly compared with the ground truth in the serial section. As a result, the number of cell bin exhibited similarities with the ground truth, whereas the number of 100µm XCR+ spots showed deviated quantification (</w:t>
      </w:r>
      <w:r>
        <w:rPr>
          <w:rFonts w:ascii="Times New Roman" w:hAnsi="Times New Roman" w:cs="Times New Roman"/>
          <w:b/>
          <w:bCs/>
          <w:color w:val="000000" w:themeColor="text1"/>
          <w14:textFill>
            <w14:solidFill>
              <w14:schemeClr w14:val="tx1"/>
            </w14:solidFill>
          </w14:textFill>
        </w:rPr>
        <w:t>Figure 2c</w:t>
      </w:r>
      <w:r>
        <w:rPr>
          <w:rFonts w:ascii="Times New Roman" w:hAnsi="Times New Roman" w:cs="Times New Roman"/>
          <w:color w:val="000000" w:themeColor="text1"/>
          <w14:textFill>
            <w14:solidFill>
              <w14:schemeClr w14:val="tx1"/>
            </w14:solidFill>
          </w14:textFill>
        </w:rPr>
        <w:t>). T</w:t>
      </w:r>
      <w:r>
        <w:rPr>
          <w:rFonts w:hint="eastAsia" w:ascii="Times New Roman" w:hAnsi="Times New Roman" w:cs="Times New Roman"/>
          <w:color w:val="000000" w:themeColor="text1"/>
          <w14:textFill>
            <w14:solidFill>
              <w14:schemeClr w14:val="tx1"/>
            </w14:solidFill>
          </w14:textFill>
        </w:rPr>
        <w:t>he</w:t>
      </w:r>
      <w:r>
        <w:rPr>
          <w:rFonts w:ascii="Times New Roman" w:hAnsi="Times New Roman" w:cs="Times New Roman"/>
          <w:color w:val="000000" w:themeColor="text1"/>
          <w14:textFill>
            <w14:solidFill>
              <w14:schemeClr w14:val="tx1"/>
            </w14:solidFill>
          </w14:textFill>
        </w:rPr>
        <w:t xml:space="preserve"> above result suggests that Stereo-XCR-seq provides an authentic clone size counts with single cell resolution.</w:t>
      </w:r>
    </w:p>
    <w:p w14:paraId="6060CE88">
      <w:pPr>
        <w:spacing w:line="360" w:lineRule="auto"/>
        <w:jc w:val="both"/>
        <w:rPr>
          <w:rFonts w:ascii="Times New Roman" w:hAnsi="Times New Roman" w:cs="Times New Roman"/>
          <w:color w:val="000000" w:themeColor="text1"/>
          <w14:textFill>
            <w14:solidFill>
              <w14:schemeClr w14:val="tx1"/>
            </w14:solidFill>
          </w14:textFill>
        </w:rPr>
      </w:pPr>
    </w:p>
    <w:p w14:paraId="7CE030DD">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After generating cell masks, we assigned both transcriptomic reads and XCR clone reads into each cell mask to generate paired transcriptomic profile and clonal information at single cell resolution. To validate the coordinates of the retrieved clonal reads, we performed co-localization analysis by checking clonal reads and transcriptomic reads within each cell (</w:t>
      </w:r>
      <w:r>
        <w:rPr>
          <w:rFonts w:ascii="Times New Roman" w:hAnsi="Times New Roman" w:cs="Times New Roman"/>
          <w:b/>
          <w:bCs/>
          <w:color w:val="000000" w:themeColor="text1"/>
          <w14:textFill>
            <w14:solidFill>
              <w14:schemeClr w14:val="tx1"/>
            </w14:solidFill>
          </w14:textFill>
        </w:rPr>
        <w:t>Supplementary Fig.3</w:t>
      </w:r>
      <w:r>
        <w:rPr>
          <w:rFonts w:hint="eastAsia" w:ascii="Times New Roman" w:hAnsi="Times New Roman" w:cs="Times New Roman"/>
          <w:b/>
          <w:bCs/>
          <w:color w:val="000000" w:themeColor="text1"/>
          <w14:textFill>
            <w14:solidFill>
              <w14:schemeClr w14:val="tx1"/>
            </w14:solidFill>
          </w14:textFill>
        </w:rPr>
        <w:t>a</w:t>
      </w:r>
      <w:r>
        <w:rPr>
          <w:rFonts w:ascii="Times New Roman" w:hAnsi="Times New Roman" w:cs="Times New Roman"/>
          <w:color w:val="000000" w:themeColor="text1"/>
          <w14:textFill>
            <w14:solidFill>
              <w14:schemeClr w14:val="tx1"/>
            </w14:solidFill>
          </w14:textFill>
        </w:rPr>
        <w:t xml:space="preserve">). We noticed that around </w:t>
      </w:r>
      <w:ins w:id="4" w:author="小娟 詹" w:date="2025-08-20T14:51:00Z">
        <w:r>
          <w:rPr>
            <w:rFonts w:ascii="Times New Roman" w:hAnsi="Times New Roman" w:cs="Times New Roman"/>
            <w:color w:val="000000" w:themeColor="text1"/>
            <w14:textFill>
              <w14:solidFill>
                <w14:schemeClr w14:val="tx1"/>
              </w14:solidFill>
            </w14:textFill>
          </w:rPr>
          <w:t>7</w:t>
        </w:r>
      </w:ins>
      <w:ins w:id="5" w:author="t77686" w:date="2025-08-18T20:39:00Z">
        <w:r>
          <w:rPr>
            <w:rFonts w:hint="eastAsia" w:ascii="Times New Roman" w:hAnsi="Times New Roman" w:cs="Times New Roman"/>
            <w:color w:val="000000" w:themeColor="text1"/>
            <w14:textFill>
              <w14:solidFill>
                <w14:schemeClr w14:val="tx1"/>
              </w14:solidFill>
            </w14:textFill>
          </w:rPr>
          <w:t>3</w:t>
        </w:r>
      </w:ins>
      <w:del w:id="6" w:author="t77686" w:date="2025-08-18T20:39:00Z">
        <w:r>
          <w:rPr>
            <w:rFonts w:ascii="Times New Roman" w:hAnsi="Times New Roman" w:cs="Times New Roman"/>
            <w:color w:val="000000" w:themeColor="text1"/>
            <w14:textFill>
              <w14:solidFill>
                <w14:schemeClr w14:val="tx1"/>
              </w14:solidFill>
            </w14:textFill>
          </w:rPr>
          <w:delText>9</w:delText>
        </w:r>
      </w:del>
      <w:del w:id="7" w:author="小娟 詹" w:date="2025-08-20T14:51:00Z">
        <w:r>
          <w:rPr>
            <w:rFonts w:ascii="Times New Roman" w:hAnsi="Times New Roman" w:cs="Times New Roman"/>
            <w:color w:val="000000" w:themeColor="text1"/>
            <w14:textFill>
              <w14:solidFill>
                <w14:schemeClr w14:val="tx1"/>
              </w14:solidFill>
            </w14:textFill>
          </w:rPr>
          <w:delText>79</w:delText>
        </w:r>
      </w:del>
      <w:r>
        <w:rPr>
          <w:rFonts w:ascii="Times New Roman" w:hAnsi="Times New Roman" w:cs="Times New Roman"/>
          <w:color w:val="000000" w:themeColor="text1"/>
          <w14:textFill>
            <w14:solidFill>
              <w14:schemeClr w14:val="tx1"/>
            </w14:solidFill>
          </w14:textFill>
        </w:rPr>
        <w:t xml:space="preserve">% IgH+ cells were supported by </w:t>
      </w:r>
      <w:r>
        <w:rPr>
          <w:rFonts w:ascii="Times New Roman" w:hAnsi="Times New Roman" w:cs="Times New Roman"/>
          <w:i/>
          <w:iCs/>
          <w:color w:val="000000" w:themeColor="text1"/>
          <w14:textFill>
            <w14:solidFill>
              <w14:schemeClr w14:val="tx1"/>
            </w14:solidFill>
          </w14:textFill>
        </w:rPr>
        <w:t>IGH</w:t>
      </w:r>
      <w:r>
        <w:rPr>
          <w:rFonts w:ascii="Times New Roman" w:hAnsi="Times New Roman" w:cs="Times New Roman"/>
          <w:color w:val="000000" w:themeColor="text1"/>
          <w14:textFill>
            <w14:solidFill>
              <w14:schemeClr w14:val="tx1"/>
            </w14:solidFill>
          </w14:textFill>
        </w:rPr>
        <w:t xml:space="preserve"> gene expression, whereas only </w:t>
      </w:r>
      <w:ins w:id="8" w:author="t77686" w:date="2025-08-18T20:39:00Z">
        <w:r>
          <w:rPr>
            <w:rFonts w:hint="eastAsia" w:ascii="Times New Roman" w:hAnsi="Times New Roman" w:cs="Times New Roman"/>
            <w:color w:val="000000" w:themeColor="text1"/>
            <w14:textFill>
              <w14:solidFill>
                <w14:schemeClr w14:val="tx1"/>
              </w14:solidFill>
            </w14:textFill>
          </w:rPr>
          <w:t>4</w:t>
        </w:r>
      </w:ins>
      <w:del w:id="9" w:author="t77686" w:date="2025-08-18T20:39:00Z">
        <w:r>
          <w:rPr>
            <w:rFonts w:ascii="Times New Roman" w:hAnsi="Times New Roman" w:cs="Times New Roman"/>
            <w:color w:val="000000" w:themeColor="text1"/>
            <w14:textFill>
              <w14:solidFill>
                <w14:schemeClr w14:val="tx1"/>
              </w14:solidFill>
            </w14:textFill>
          </w:rPr>
          <w:delText>6</w:delText>
        </w:r>
      </w:del>
      <w:r>
        <w:rPr>
          <w:rFonts w:ascii="Times New Roman" w:hAnsi="Times New Roman" w:cs="Times New Roman"/>
          <w:color w:val="000000" w:themeColor="text1"/>
          <w14:textFill>
            <w14:solidFill>
              <w14:schemeClr w14:val="tx1"/>
            </w14:solidFill>
          </w14:textFill>
        </w:rPr>
        <w:t xml:space="preserve">% of the TCRβ+ cells were supported by </w:t>
      </w:r>
      <w:r>
        <w:rPr>
          <w:rFonts w:ascii="Times New Roman" w:hAnsi="Times New Roman" w:cs="Times New Roman"/>
          <w:i/>
          <w:iCs/>
          <w:color w:val="000000" w:themeColor="text1"/>
          <w14:textFill>
            <w14:solidFill>
              <w14:schemeClr w14:val="tx1"/>
            </w14:solidFill>
          </w14:textFill>
        </w:rPr>
        <w:t>TRBC1/2</w:t>
      </w:r>
      <w:r>
        <w:rPr>
          <w:rFonts w:ascii="Times New Roman" w:hAnsi="Times New Roman" w:cs="Times New Roman"/>
          <w:color w:val="000000" w:themeColor="text1"/>
          <w14:textFill>
            <w14:solidFill>
              <w14:schemeClr w14:val="tx1"/>
            </w14:solidFill>
          </w14:textFill>
        </w:rPr>
        <w:t xml:space="preserve"> gene expression (</w:t>
      </w:r>
      <w:r>
        <w:rPr>
          <w:rFonts w:ascii="Times New Roman" w:hAnsi="Times New Roman" w:cs="Times New Roman"/>
          <w:b/>
          <w:bCs/>
          <w:color w:val="000000" w:themeColor="text1"/>
          <w14:textFill>
            <w14:solidFill>
              <w14:schemeClr w14:val="tx1"/>
            </w14:solidFill>
          </w14:textFill>
        </w:rPr>
        <w:t>Supplementary Fig.3b-c</w:t>
      </w:r>
      <w:r>
        <w:rPr>
          <w:rFonts w:ascii="Times New Roman" w:hAnsi="Times New Roman" w:cs="Times New Roman"/>
          <w:color w:val="000000" w:themeColor="text1"/>
          <w14:textFill>
            <w14:solidFill>
              <w14:schemeClr w14:val="tx1"/>
            </w14:solidFill>
          </w14:textFill>
        </w:rPr>
        <w:t>). We ascribed this discrepancy to the significantly lower original TCR mRNA expression abundances (</w:t>
      </w:r>
      <w:r>
        <w:rPr>
          <w:rFonts w:ascii="Times New Roman" w:hAnsi="Times New Roman" w:cs="Times New Roman"/>
          <w:b/>
          <w:bCs/>
          <w:color w:val="000000" w:themeColor="text1"/>
          <w14:textFill>
            <w14:solidFill>
              <w14:schemeClr w14:val="tx1"/>
            </w14:solidFill>
          </w14:textFill>
        </w:rPr>
        <w:t>Supplementary Fig.3d</w:t>
      </w:r>
      <w:r>
        <w:rPr>
          <w:rFonts w:ascii="Times New Roman" w:hAnsi="Times New Roman" w:cs="Times New Roman"/>
          <w:color w:val="000000" w:themeColor="text1"/>
          <w14:textFill>
            <w14:solidFill>
              <w14:schemeClr w14:val="tx1"/>
            </w14:solidFill>
          </w14:textFill>
        </w:rPr>
        <w:t xml:space="preserve">). By checking other published spatial transcriptome </w:t>
      </w:r>
      <w:del w:id="10" w:author="t77686" w:date="2025-08-18T20:39:00Z">
        <w:r>
          <w:rPr>
            <w:rFonts w:ascii="Times New Roman" w:hAnsi="Times New Roman" w:cs="Times New Roman"/>
            <w:color w:val="000000" w:themeColor="text1"/>
            <w14:textFill>
              <w14:solidFill>
                <w14:schemeClr w14:val="tx1"/>
              </w14:solidFill>
            </w14:textFill>
          </w:rPr>
          <w:delText xml:space="preserve">and scRNA-seq </w:delText>
        </w:r>
      </w:del>
      <w:r>
        <w:rPr>
          <w:rFonts w:ascii="Times New Roman" w:hAnsi="Times New Roman" w:cs="Times New Roman"/>
          <w:color w:val="000000" w:themeColor="text1"/>
          <w14:textFill>
            <w14:solidFill>
              <w14:schemeClr w14:val="tx1"/>
            </w14:solidFill>
          </w14:textFill>
        </w:rPr>
        <w:t>of LUAD (</w:t>
      </w:r>
      <w:r>
        <w:rPr>
          <w:rFonts w:ascii="Times New Roman" w:hAnsi="Times New Roman" w:cs="Times New Roman"/>
          <w:b/>
          <w:bCs/>
          <w:color w:val="000000" w:themeColor="text1"/>
          <w14:textFill>
            <w14:solidFill>
              <w14:schemeClr w14:val="tx1"/>
            </w14:solidFill>
          </w14:textFill>
        </w:rPr>
        <w:t>E-MTAB-13526</w:t>
      </w:r>
      <w:del w:id="11" w:author="t77686" w:date="2025-08-18T20:39:00Z">
        <w:r>
          <w:rPr>
            <w:rFonts w:ascii="Times New Roman" w:hAnsi="Times New Roman" w:cs="Times New Roman"/>
            <w:b/>
            <w:bCs/>
            <w:color w:val="000000" w:themeColor="text1"/>
            <w14:textFill>
              <w14:solidFill>
                <w14:schemeClr w14:val="tx1"/>
              </w14:solidFill>
            </w14:textFill>
          </w:rPr>
          <w:delText xml:space="preserve"> &amp; GSE189357</w:delText>
        </w:r>
      </w:del>
      <w:r>
        <w:rPr>
          <w:rFonts w:hint="eastAsia"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fldChar w:fldCharType="begin">
          <w:fldData xml:space="preserve">PEVuZE5vdGU+PENpdGU+PEF1dGhvcj5EZSBadWFuaTwvQXV0aG9yPjxZZWFyPjIwMjQ8L1llYXI+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==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PEVuZE5vdGU+PENpdGU+PEF1dGhvcj5EZSBadWFuaTwvQXV0aG9yPjxZZWFyPjIwMjQ8L1llYXI+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==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24, 25</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xml:space="preserve">, we observed a consistently lower abundances of </w:t>
      </w:r>
      <w:r>
        <w:rPr>
          <w:rFonts w:ascii="Times New Roman" w:hAnsi="Times New Roman" w:cs="Times New Roman"/>
          <w:i/>
          <w:iCs/>
          <w:color w:val="000000" w:themeColor="text1"/>
          <w14:textFill>
            <w14:solidFill>
              <w14:schemeClr w14:val="tx1"/>
            </w14:solidFill>
          </w14:textFill>
        </w:rPr>
        <w:t xml:space="preserve">TRBC1/2 </w:t>
      </w:r>
      <w:r>
        <w:rPr>
          <w:rFonts w:ascii="Times New Roman" w:hAnsi="Times New Roman" w:cs="Times New Roman"/>
          <w:color w:val="000000" w:themeColor="text1"/>
          <w14:textFill>
            <w14:solidFill>
              <w14:schemeClr w14:val="tx1"/>
            </w14:solidFill>
          </w14:textFill>
        </w:rPr>
        <w:t xml:space="preserve">than </w:t>
      </w:r>
      <w:r>
        <w:rPr>
          <w:rFonts w:ascii="Times New Roman" w:hAnsi="Times New Roman" w:cs="Times New Roman"/>
          <w:i/>
          <w:iCs/>
          <w:color w:val="000000" w:themeColor="text1"/>
          <w14:textFill>
            <w14:solidFill>
              <w14:schemeClr w14:val="tx1"/>
            </w14:solidFill>
          </w14:textFill>
        </w:rPr>
        <w:t>IGH</w:t>
      </w:r>
      <w:r>
        <w:rPr>
          <w:rFonts w:ascii="Times New Roman" w:hAnsi="Times New Roman" w:cs="Times New Roman"/>
          <w:color w:val="000000" w:themeColor="text1"/>
          <w14:textFill>
            <w14:solidFill>
              <w14:schemeClr w14:val="tx1"/>
            </w14:solidFill>
          </w14:textFill>
        </w:rPr>
        <w:t xml:space="preserve"> genes in both data types (</w:t>
      </w:r>
      <w:r>
        <w:rPr>
          <w:rFonts w:ascii="Times New Roman" w:hAnsi="Times New Roman" w:cs="Times New Roman"/>
          <w:b/>
          <w:bCs/>
          <w:color w:val="000000" w:themeColor="text1"/>
          <w14:textFill>
            <w14:solidFill>
              <w14:schemeClr w14:val="tx1"/>
            </w14:solidFill>
          </w14:textFill>
        </w:rPr>
        <w:t>Supplementary Fig.3e</w:t>
      </w:r>
      <w:r>
        <w:rPr>
          <w:rFonts w:ascii="Times New Roman" w:hAnsi="Times New Roman" w:cs="Times New Roman"/>
          <w:color w:val="000000" w:themeColor="text1"/>
          <w14:textFill>
            <w14:solidFill>
              <w14:schemeClr w14:val="tx1"/>
            </w14:solidFill>
          </w14:textFill>
        </w:rPr>
        <w:t xml:space="preserve">), suggesting that low </w:t>
      </w:r>
      <w:r>
        <w:rPr>
          <w:rFonts w:ascii="Times New Roman" w:hAnsi="Times New Roman" w:cs="Times New Roman"/>
          <w:i/>
          <w:iCs/>
          <w:color w:val="000000" w:themeColor="text1"/>
          <w14:textFill>
            <w14:solidFill>
              <w14:schemeClr w14:val="tx1"/>
            </w14:solidFill>
          </w14:textFill>
        </w:rPr>
        <w:t>TRBC1/2</w:t>
      </w:r>
      <w:r>
        <w:rPr>
          <w:rFonts w:ascii="Times New Roman" w:hAnsi="Times New Roman" w:cs="Times New Roman"/>
          <w:color w:val="000000" w:themeColor="text1"/>
          <w14:textFill>
            <w14:solidFill>
              <w14:schemeClr w14:val="tx1"/>
            </w14:solidFill>
          </w14:textFill>
        </w:rPr>
        <w:t xml:space="preserve"> mRNA abundances might led to signal dropouts in high-throughput sequencing data. These extra TCRβ+ reads could be either </w:t>
      </w:r>
      <w:r>
        <w:rPr>
          <w:rFonts w:ascii="Times New Roman" w:hAnsi="Times New Roman" w:cs="Times New Roman"/>
        </w:rPr>
        <w:t>authentic signals restored by retrieval or false positive signals from experimental procedures</w:t>
      </w:r>
      <w:r>
        <w:rPr>
          <w:rFonts w:ascii="Times New Roman" w:hAnsi="Times New Roman" w:cs="Times New Roman"/>
          <w:color w:val="000000" w:themeColor="text1"/>
          <w14:textFill>
            <w14:solidFill>
              <w14:schemeClr w14:val="tx1"/>
            </w14:solidFill>
          </w14:textFill>
        </w:rPr>
        <w:t xml:space="preserve">. To examine this, we next checked </w:t>
      </w:r>
      <w:r>
        <w:rPr>
          <w:rFonts w:hint="eastAsia" w:ascii="Times New Roman" w:hAnsi="Times New Roman" w:cs="Times New Roman"/>
          <w:color w:val="000000" w:themeColor="text1"/>
          <w14:textFill>
            <w14:solidFill>
              <w14:schemeClr w14:val="tx1"/>
            </w14:solidFill>
          </w14:textFill>
        </w:rPr>
        <w:t>if</w:t>
      </w:r>
      <w:r>
        <w:rPr>
          <w:rFonts w:ascii="Times New Roman" w:hAnsi="Times New Roman" w:cs="Times New Roman"/>
          <w:color w:val="000000" w:themeColor="text1"/>
          <w14:textFill>
            <w14:solidFill>
              <w14:schemeClr w14:val="tx1"/>
            </w14:solidFill>
          </w14:textFill>
        </w:rPr>
        <w:t xml:space="preserve"> TCRβ+</w:t>
      </w:r>
      <w:r>
        <w:rPr>
          <w:rFonts w:ascii="Times New Roman" w:hAnsi="Times New Roman" w:cs="Times New Roman"/>
          <w:i/>
          <w:iCs/>
          <w:color w:val="000000" w:themeColor="text1"/>
          <w14:textFill>
            <w14:solidFill>
              <w14:schemeClr w14:val="tx1"/>
            </w14:solidFill>
          </w14:textFill>
        </w:rPr>
        <w:t xml:space="preserve">TRBC1/2- </w:t>
      </w:r>
      <w:r>
        <w:rPr>
          <w:rFonts w:ascii="Times New Roman" w:hAnsi="Times New Roman" w:cs="Times New Roman"/>
          <w:color w:val="000000" w:themeColor="text1"/>
          <w14:textFill>
            <w14:solidFill>
              <w14:schemeClr w14:val="tx1"/>
            </w14:solidFill>
          </w14:textFill>
        </w:rPr>
        <w:t xml:space="preserve">cells could be supported by </w:t>
      </w:r>
      <w:r>
        <w:rPr>
          <w:rFonts w:ascii="Times New Roman" w:hAnsi="Times New Roman" w:cs="Times New Roman"/>
          <w:i/>
          <w:iCs/>
          <w:color w:val="000000" w:themeColor="text1"/>
          <w14:textFill>
            <w14:solidFill>
              <w14:schemeClr w14:val="tx1"/>
            </w14:solidFill>
          </w14:textFill>
        </w:rPr>
        <w:t>TRAC</w:t>
      </w:r>
      <w:r>
        <w:rPr>
          <w:rFonts w:ascii="Times New Roman" w:hAnsi="Times New Roman" w:cs="Times New Roman"/>
          <w:color w:val="000000" w:themeColor="text1"/>
          <w14:textFill>
            <w14:solidFill>
              <w14:schemeClr w14:val="tx1"/>
            </w14:solidFill>
          </w14:textFill>
        </w:rPr>
        <w:t xml:space="preserve"> mRNA, TCRα clone reads and CD3E protein expression. Although lacking</w:t>
      </w:r>
      <w:r>
        <w:rPr>
          <w:rFonts w:ascii="Times New Roman" w:hAnsi="Times New Roman" w:cs="Times New Roman"/>
          <w:i/>
          <w:iCs/>
          <w:color w:val="000000" w:themeColor="text1"/>
          <w14:textFill>
            <w14:solidFill>
              <w14:schemeClr w14:val="tx1"/>
            </w14:solidFill>
          </w14:textFill>
        </w:rPr>
        <w:t xml:space="preserve"> TRBC1/2 </w:t>
      </w:r>
      <w:r>
        <w:rPr>
          <w:rFonts w:ascii="Times New Roman" w:hAnsi="Times New Roman" w:cs="Times New Roman"/>
          <w:color w:val="000000" w:themeColor="text1"/>
          <w14:textFill>
            <w14:solidFill>
              <w14:schemeClr w14:val="tx1"/>
            </w14:solidFill>
          </w14:textFill>
        </w:rPr>
        <w:t>expression, TCRβ+</w:t>
      </w:r>
      <w:r>
        <w:rPr>
          <w:rFonts w:ascii="Times New Roman" w:hAnsi="Times New Roman" w:cs="Times New Roman"/>
          <w:i/>
          <w:iCs/>
          <w:color w:val="000000" w:themeColor="text1"/>
          <w14:textFill>
            <w14:solidFill>
              <w14:schemeClr w14:val="tx1"/>
            </w14:solidFill>
          </w14:textFill>
        </w:rPr>
        <w:t xml:space="preserve">TRBC1/2- </w:t>
      </w:r>
      <w:r>
        <w:rPr>
          <w:rFonts w:ascii="Times New Roman" w:hAnsi="Times New Roman" w:cs="Times New Roman"/>
          <w:color w:val="000000" w:themeColor="text1"/>
          <w14:textFill>
            <w14:solidFill>
              <w14:schemeClr w14:val="tx1"/>
            </w14:solidFill>
          </w14:textFill>
        </w:rPr>
        <w:t xml:space="preserve">cells showed higher expression of </w:t>
      </w:r>
      <w:r>
        <w:rPr>
          <w:rFonts w:ascii="Times New Roman" w:hAnsi="Times New Roman" w:cs="Times New Roman"/>
          <w:i/>
          <w:iCs/>
          <w:color w:val="000000" w:themeColor="text1"/>
          <w14:textFill>
            <w14:solidFill>
              <w14:schemeClr w14:val="tx1"/>
            </w14:solidFill>
          </w14:textFill>
        </w:rPr>
        <w:t>TRAC</w:t>
      </w:r>
      <w:r>
        <w:rPr>
          <w:rFonts w:ascii="Times New Roman" w:hAnsi="Times New Roman" w:cs="Times New Roman"/>
          <w:color w:val="000000" w:themeColor="text1"/>
          <w14:textFill>
            <w14:solidFill>
              <w14:schemeClr w14:val="tx1"/>
            </w14:solidFill>
          </w14:textFill>
        </w:rPr>
        <w:t xml:space="preserve"> over TCRβ-</w:t>
      </w:r>
      <w:r>
        <w:rPr>
          <w:rFonts w:ascii="Times New Roman" w:hAnsi="Times New Roman" w:cs="Times New Roman"/>
          <w:i/>
          <w:iCs/>
          <w:color w:val="000000" w:themeColor="text1"/>
          <w14:textFill>
            <w14:solidFill>
              <w14:schemeClr w14:val="tx1"/>
            </w14:solidFill>
          </w14:textFill>
        </w:rPr>
        <w:t>TRBC1/2-</w:t>
      </w:r>
      <w:r>
        <w:rPr>
          <w:rFonts w:ascii="Times New Roman" w:hAnsi="Times New Roman" w:cs="Times New Roman"/>
          <w:color w:val="000000" w:themeColor="text1"/>
          <w14:textFill>
            <w14:solidFill>
              <w14:schemeClr w14:val="tx1"/>
            </w14:solidFill>
          </w14:textFill>
        </w:rPr>
        <w:t xml:space="preserve"> cells (</w:t>
      </w:r>
      <w:r>
        <w:rPr>
          <w:rFonts w:ascii="Times New Roman" w:hAnsi="Times New Roman" w:cs="Times New Roman"/>
          <w:b/>
          <w:bCs/>
          <w:color w:val="000000" w:themeColor="text1"/>
          <w14:textFill>
            <w14:solidFill>
              <w14:schemeClr w14:val="tx1"/>
            </w14:solidFill>
          </w14:textFill>
        </w:rPr>
        <w:t>Supplementary Fig.3f</w:t>
      </w:r>
      <w:r>
        <w:rPr>
          <w:rFonts w:ascii="Times New Roman" w:hAnsi="Times New Roman" w:cs="Times New Roman"/>
          <w:color w:val="000000" w:themeColor="text1"/>
          <w14:textFill>
            <w14:solidFill>
              <w14:schemeClr w14:val="tx1"/>
            </w14:solidFill>
          </w14:textFill>
        </w:rPr>
        <w:t xml:space="preserve">). In addition, around half of the TCRβ+ cells </w:t>
      </w:r>
      <w:r>
        <w:rPr>
          <w:rFonts w:ascii="Times New Roman" w:hAnsi="Times New Roman" w:cs="Times New Roman"/>
        </w:rPr>
        <w:t>harbored</w:t>
      </w:r>
      <w:r>
        <w:rPr>
          <w:rFonts w:ascii="Times New Roman" w:hAnsi="Times New Roman" w:cs="Times New Roman"/>
          <w:color w:val="000000" w:themeColor="text1"/>
          <w14:textFill>
            <w14:solidFill>
              <w14:schemeClr w14:val="tx1"/>
            </w14:solidFill>
          </w14:textFill>
        </w:rPr>
        <w:t xml:space="preserve"> TCRα chains, resulting in </w:t>
      </w:r>
      <w:ins w:id="12" w:author="t77686" w:date="2025-08-18T20:39:00Z">
        <w:r>
          <w:rPr>
            <w:rFonts w:hint="eastAsia" w:ascii="Times New Roman" w:hAnsi="Times New Roman" w:cs="Times New Roman"/>
            <w:color w:val="000000" w:themeColor="text1"/>
            <w14:textFill>
              <w14:solidFill>
                <w14:schemeClr w14:val="tx1"/>
              </w14:solidFill>
            </w14:textFill>
          </w:rPr>
          <w:t>12408</w:t>
        </w:r>
      </w:ins>
      <w:del w:id="13" w:author="t77686" w:date="2025-08-18T20:39:00Z">
        <w:r>
          <w:rPr>
            <w:rFonts w:ascii="Times New Roman" w:hAnsi="Times New Roman" w:cs="Times New Roman"/>
            <w:color w:val="000000" w:themeColor="text1"/>
            <w14:textFill>
              <w14:solidFill>
                <w14:schemeClr w14:val="tx1"/>
              </w14:solidFill>
            </w14:textFill>
          </w:rPr>
          <w:delText>1682</w:delText>
        </w:r>
      </w:del>
      <w:r>
        <w:rPr>
          <w:rFonts w:ascii="Times New Roman" w:hAnsi="Times New Roman" w:cs="Times New Roman"/>
          <w:color w:val="000000" w:themeColor="text1"/>
          <w14:textFill>
            <w14:solidFill>
              <w14:schemeClr w14:val="tx1"/>
            </w14:solidFill>
          </w14:textFill>
        </w:rPr>
        <w:t xml:space="preserve"> T cells with paired α-β chains (</w:t>
      </w:r>
      <w:r>
        <w:rPr>
          <w:rFonts w:ascii="Times New Roman" w:hAnsi="Times New Roman" w:cs="Times New Roman"/>
          <w:b/>
          <w:bCs/>
          <w:color w:val="000000" w:themeColor="text1"/>
          <w14:textFill>
            <w14:solidFill>
              <w14:schemeClr w14:val="tx1"/>
            </w14:solidFill>
          </w14:textFill>
        </w:rPr>
        <w:t>Supplementary Fig.3g</w:t>
      </w:r>
      <w:r>
        <w:rPr>
          <w:rFonts w:ascii="Times New Roman" w:hAnsi="Times New Roman" w:cs="Times New Roman"/>
          <w:color w:val="000000" w:themeColor="text1"/>
          <w14:textFill>
            <w14:solidFill>
              <w14:schemeClr w14:val="tx1"/>
            </w14:solidFill>
          </w14:textFill>
        </w:rPr>
        <w:t xml:space="preserve">). Furthermore, we checked CD3E expression at protein level by multi-immunofluorescent staining (mIF) using serial tissue sections. Particularly, we selected 2 types of fields of view (FOV) to assess the CD3E expression, including FOV1 with concordant expression of </w:t>
      </w:r>
      <w:r>
        <w:rPr>
          <w:rFonts w:ascii="Times New Roman" w:hAnsi="Times New Roman" w:cs="Times New Roman"/>
          <w:i/>
          <w:iCs/>
          <w:color w:val="000000" w:themeColor="text1"/>
          <w14:textFill>
            <w14:solidFill>
              <w14:schemeClr w14:val="tx1"/>
            </w14:solidFill>
          </w14:textFill>
        </w:rPr>
        <w:t>TRBC1/2</w:t>
      </w:r>
      <w:r>
        <w:rPr>
          <w:rFonts w:ascii="Times New Roman" w:hAnsi="Times New Roman" w:cs="Times New Roman"/>
          <w:color w:val="000000" w:themeColor="text1"/>
          <w14:textFill>
            <w14:solidFill>
              <w14:schemeClr w14:val="tx1"/>
            </w14:solidFill>
          </w14:textFill>
        </w:rPr>
        <w:t xml:space="preserve"> and TCRβ, and FOV2 with discordant expression of </w:t>
      </w:r>
      <w:r>
        <w:rPr>
          <w:rFonts w:ascii="Times New Roman" w:hAnsi="Times New Roman" w:cs="Times New Roman"/>
          <w:i/>
          <w:iCs/>
          <w:color w:val="000000" w:themeColor="text1"/>
          <w14:textFill>
            <w14:solidFill>
              <w14:schemeClr w14:val="tx1"/>
            </w14:solidFill>
          </w14:textFill>
        </w:rPr>
        <w:t>TRBC1/2</w:t>
      </w:r>
      <w:r>
        <w:rPr>
          <w:rFonts w:ascii="Times New Roman" w:hAnsi="Times New Roman" w:cs="Times New Roman"/>
          <w:color w:val="000000" w:themeColor="text1"/>
          <w14:textFill>
            <w14:solidFill>
              <w14:schemeClr w14:val="tx1"/>
            </w14:solidFill>
          </w14:textFill>
        </w:rPr>
        <w:t xml:space="preserve"> and TCRβ (</w:t>
      </w:r>
      <w:r>
        <w:rPr>
          <w:rFonts w:ascii="Times New Roman" w:hAnsi="Times New Roman" w:cs="Times New Roman"/>
          <w:b/>
          <w:bCs/>
          <w:color w:val="000000" w:themeColor="text1"/>
          <w14:textFill>
            <w14:solidFill>
              <w14:schemeClr w14:val="tx1"/>
            </w14:solidFill>
          </w14:textFill>
        </w:rPr>
        <w:t>Supplementary Fig.3</w:t>
      </w:r>
      <w:r>
        <w:rPr>
          <w:rFonts w:hint="eastAsia" w:ascii="Times New Roman" w:hAnsi="Times New Roman" w:cs="Times New Roman"/>
          <w:b/>
          <w:bCs/>
          <w:color w:val="000000" w:themeColor="text1"/>
          <w14:textFill>
            <w14:solidFill>
              <w14:schemeClr w14:val="tx1"/>
            </w14:solidFill>
          </w14:textFill>
        </w:rPr>
        <w:t>h</w:t>
      </w:r>
      <w:r>
        <w:rPr>
          <w:rFonts w:ascii="Times New Roman" w:hAnsi="Times New Roman" w:cs="Times New Roman"/>
          <w:color w:val="000000" w:themeColor="text1"/>
          <w14:textFill>
            <w14:solidFill>
              <w14:schemeClr w14:val="tx1"/>
            </w14:solidFill>
          </w14:textFill>
        </w:rPr>
        <w:t>). Consistent expression of CD3E in both FOVs (</w:t>
      </w:r>
      <w:r>
        <w:rPr>
          <w:rFonts w:ascii="Times New Roman" w:hAnsi="Times New Roman" w:cs="Times New Roman"/>
          <w:b/>
          <w:bCs/>
          <w:color w:val="000000" w:themeColor="text1"/>
          <w14:textFill>
            <w14:solidFill>
              <w14:schemeClr w14:val="tx1"/>
            </w14:solidFill>
          </w14:textFill>
        </w:rPr>
        <w:t>Supplementary Fig.3i</w:t>
      </w:r>
      <w:r>
        <w:rPr>
          <w:rFonts w:ascii="Times New Roman" w:hAnsi="Times New Roman" w:cs="Times New Roman"/>
          <w:color w:val="000000" w:themeColor="text1"/>
          <w14:textFill>
            <w14:solidFill>
              <w14:schemeClr w14:val="tx1"/>
            </w14:solidFill>
          </w14:textFill>
        </w:rPr>
        <w:t xml:space="preserve">) corroborated the authenticity of retrieved signals, suggesting an enhancement of TCR signals by Stereo-XCR-seq. </w:t>
      </w:r>
    </w:p>
    <w:p w14:paraId="0C7654BB">
      <w:pPr>
        <w:spacing w:line="360" w:lineRule="auto"/>
        <w:jc w:val="both"/>
        <w:rPr>
          <w:rFonts w:ascii="Times New Roman" w:hAnsi="Times New Roman" w:cs="Times New Roman"/>
          <w:color w:val="000000" w:themeColor="text1"/>
          <w14:textFill>
            <w14:solidFill>
              <w14:schemeClr w14:val="tx1"/>
            </w14:solidFill>
          </w14:textFill>
        </w:rPr>
      </w:pPr>
    </w:p>
    <w:p w14:paraId="6B47480C">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Equipping T cells with chimeric antigen receptor (CAR</w:t>
      </w:r>
      <w:r>
        <w:rPr>
          <w:rFonts w:hint="eastAsia"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t xml:space="preserve"> or elaborately screened TCR endows T cells with tumor-targeting cytotoxicity in clinical practice</w:t>
      </w:r>
      <w:r>
        <w:rPr>
          <w:rFonts w:ascii="Times New Roman" w:hAnsi="Times New Roman" w:cs="Times New Roman"/>
          <w:color w:val="000000" w:themeColor="text1"/>
          <w14:textFill>
            <w14:solidFill>
              <w14:schemeClr w14:val="tx1"/>
            </w14:solidFill>
          </w14:textFill>
        </w:rPr>
        <w:fldChar w:fldCharType="begin">
          <w:fldData xml:space="preserve">PEVuZE5vdGU+PENpdGU+PEF1dGhvcj5KdW5lPC9BdXRob3I+PFllYXI+MjAxODwvWWVhcj48UmVj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PEVuZE5vdGU+PENpdGU+PEF1dGhvcj5KdW5lPC9BdXRob3I+PFllYXI+MjAxODwvWWVhcj48UmVj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26, 27</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xml:space="preserve">, while this engineering requires information of paired chains. To </w:t>
      </w:r>
      <w:r>
        <w:rPr>
          <w:rFonts w:hint="eastAsia" w:ascii="Times New Roman" w:hAnsi="Times New Roman" w:cs="Times New Roman"/>
          <w:color w:val="000000" w:themeColor="text1"/>
          <w14:textFill>
            <w14:solidFill>
              <w14:schemeClr w14:val="tx1"/>
            </w14:solidFill>
          </w14:textFill>
        </w:rPr>
        <w:t>exp</w:t>
      </w:r>
      <w:r>
        <w:rPr>
          <w:rFonts w:ascii="Times New Roman" w:hAnsi="Times New Roman" w:cs="Times New Roman"/>
          <w:color w:val="000000" w:themeColor="text1"/>
          <w14:textFill>
            <w14:solidFill>
              <w14:schemeClr w14:val="tx1"/>
            </w14:solidFill>
          </w14:textFill>
        </w:rPr>
        <w:t>lore the clinical translational potential of Stereo-XCR-seq, we compared resolutions at single cell level and 100 µm in resolving paired chains. By checking the co-localization of α-β and H-L chains in cell bins and 100 µm spots, we categorized the result to 1. ambiguous pairing with multiple different clone types, 2. unpaired chains with only one type of chains and 3. unique pairing with paired α-β or H-L chains (</w:t>
      </w:r>
      <w:r>
        <w:rPr>
          <w:rFonts w:ascii="Times New Roman" w:hAnsi="Times New Roman" w:cs="Times New Roman"/>
          <w:b/>
          <w:bCs/>
          <w:color w:val="000000" w:themeColor="text1"/>
          <w14:textFill>
            <w14:solidFill>
              <w14:schemeClr w14:val="tx1"/>
            </w14:solidFill>
          </w14:textFill>
        </w:rPr>
        <w:t>Figure 2d</w:t>
      </w:r>
      <w:r>
        <w:rPr>
          <w:rFonts w:ascii="Times New Roman" w:hAnsi="Times New Roman" w:cs="Times New Roman"/>
          <w:color w:val="000000" w:themeColor="text1"/>
          <w14:textFill>
            <w14:solidFill>
              <w14:schemeClr w14:val="tx1"/>
            </w14:solidFill>
          </w14:textFill>
        </w:rPr>
        <w:t>). In comparison to the 100 µm resolution, Stereo-XCR-seq provided significantly higher proportion of unique paired chains but rare ambiguous pairing (</w:t>
      </w:r>
      <w:r>
        <w:rPr>
          <w:rFonts w:ascii="Times New Roman" w:hAnsi="Times New Roman" w:cs="Times New Roman"/>
          <w:b/>
          <w:bCs/>
          <w:color w:val="000000" w:themeColor="text1"/>
          <w14:textFill>
            <w14:solidFill>
              <w14:schemeClr w14:val="tx1"/>
            </w14:solidFill>
          </w14:textFill>
        </w:rPr>
        <w:t>Figure 2e</w:t>
      </w:r>
      <w:r>
        <w:rPr>
          <w:rFonts w:ascii="Times New Roman" w:hAnsi="Times New Roman" w:cs="Times New Roman"/>
          <w:color w:val="000000" w:themeColor="text1"/>
          <w14:textFill>
            <w14:solidFill>
              <w14:schemeClr w14:val="tx1"/>
            </w14:solidFill>
          </w14:textFill>
        </w:rPr>
        <w:t>).</w:t>
      </w:r>
      <w:r>
        <w:rPr>
          <w:rFonts w:hint="eastAsia"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t xml:space="preserve">We then ran pairing rate test in multiple LUAD specimens. Overall, Stereo-XCR-seq provided α-β pairing rates at </w:t>
      </w:r>
      <w:ins w:id="14" w:author="t77686" w:date="2025-08-18T20:39:00Z">
        <w:r>
          <w:rPr>
            <w:rFonts w:hint="eastAsia" w:ascii="Times New Roman" w:hAnsi="Times New Roman" w:cs="Times New Roman"/>
            <w:color w:val="000000" w:themeColor="text1"/>
            <w14:textFill>
              <w14:solidFill>
                <w14:schemeClr w14:val="tx1"/>
              </w14:solidFill>
            </w14:textFill>
          </w:rPr>
          <w:t>23</w:t>
        </w:r>
      </w:ins>
      <w:del w:id="15" w:author="t77686" w:date="2025-08-18T20:39:00Z">
        <w:r>
          <w:rPr>
            <w:rFonts w:ascii="Times New Roman" w:hAnsi="Times New Roman" w:cs="Times New Roman"/>
            <w:color w:val="000000" w:themeColor="text1"/>
            <w14:textFill>
              <w14:solidFill>
                <w14:schemeClr w14:val="tx1"/>
              </w14:solidFill>
            </w14:textFill>
          </w:rPr>
          <w:delText>50</w:delText>
        </w:r>
      </w:del>
      <w:r>
        <w:rPr>
          <w:rFonts w:ascii="Times New Roman" w:hAnsi="Times New Roman" w:cs="Times New Roman"/>
          <w:color w:val="000000" w:themeColor="text1"/>
          <w14:textFill>
            <w14:solidFill>
              <w14:schemeClr w14:val="tx1"/>
            </w14:solidFill>
          </w14:textFill>
        </w:rPr>
        <w:t xml:space="preserve">% and H-L pairing rates at </w:t>
      </w:r>
      <w:ins w:id="16" w:author="t77686" w:date="2025-08-18T20:39:00Z">
        <w:r>
          <w:rPr>
            <w:rFonts w:hint="eastAsia" w:ascii="Times New Roman" w:hAnsi="Times New Roman" w:cs="Times New Roman"/>
            <w:color w:val="000000" w:themeColor="text1"/>
            <w14:textFill>
              <w14:solidFill>
                <w14:schemeClr w14:val="tx1"/>
              </w14:solidFill>
            </w14:textFill>
          </w:rPr>
          <w:t>5</w:t>
        </w:r>
      </w:ins>
      <w:del w:id="17" w:author="t77686" w:date="2025-08-18T20:39:00Z">
        <w:r>
          <w:rPr>
            <w:rFonts w:ascii="Times New Roman" w:hAnsi="Times New Roman" w:cs="Times New Roman"/>
            <w:color w:val="000000" w:themeColor="text1"/>
            <w14:textFill>
              <w14:solidFill>
                <w14:schemeClr w14:val="tx1"/>
              </w14:solidFill>
            </w14:textFill>
          </w:rPr>
          <w:delText>30</w:delText>
        </w:r>
      </w:del>
      <w:r>
        <w:rPr>
          <w:rFonts w:ascii="Times New Roman" w:hAnsi="Times New Roman" w:cs="Times New Roman"/>
          <w:color w:val="000000" w:themeColor="text1"/>
          <w14:textFill>
            <w14:solidFill>
              <w14:schemeClr w14:val="tx1"/>
            </w14:solidFill>
          </w14:textFill>
        </w:rPr>
        <w:t>% on average (</w:t>
      </w:r>
      <w:r>
        <w:rPr>
          <w:rFonts w:ascii="Times New Roman" w:hAnsi="Times New Roman" w:cs="Times New Roman"/>
          <w:b/>
          <w:bCs/>
          <w:color w:val="000000" w:themeColor="text1"/>
          <w14:textFill>
            <w14:solidFill>
              <w14:schemeClr w14:val="tx1"/>
            </w14:solidFill>
          </w14:textFill>
        </w:rPr>
        <w:t>Figure 2f</w:t>
      </w:r>
      <w:r>
        <w:rPr>
          <w:rFonts w:ascii="Times New Roman" w:hAnsi="Times New Roman" w:cs="Times New Roman"/>
          <w:color w:val="000000" w:themeColor="text1"/>
          <w14:textFill>
            <w14:solidFill>
              <w14:schemeClr w14:val="tx1"/>
            </w14:solidFill>
          </w14:textFill>
        </w:rPr>
        <w:t xml:space="preserve">), covering </w:t>
      </w:r>
      <w:ins w:id="18" w:author="t77686" w:date="2025-08-18T20:40:00Z">
        <w:r>
          <w:rPr>
            <w:rFonts w:hint="eastAsia" w:ascii="Times New Roman" w:hAnsi="Times New Roman" w:cs="Times New Roman"/>
            <w:color w:val="000000" w:themeColor="text1"/>
            <w14:textFill>
              <w14:solidFill>
                <w14:schemeClr w14:val="tx1"/>
              </w14:solidFill>
            </w14:textFill>
          </w:rPr>
          <w:t xml:space="preserve">2259 </w:t>
        </w:r>
      </w:ins>
      <w:del w:id="19" w:author="t77686" w:date="2025-08-18T20:40:00Z">
        <w:r>
          <w:rPr>
            <w:rFonts w:ascii="Times New Roman" w:hAnsi="Times New Roman" w:cs="Times New Roman"/>
            <w:color w:val="000000" w:themeColor="text1"/>
            <w:highlight w:val="yellow"/>
            <w14:textFill>
              <w14:solidFill>
                <w14:schemeClr w14:val="tx1"/>
              </w14:solidFill>
            </w14:textFill>
          </w:rPr>
          <w:delText>XXX~XXXX</w:delText>
        </w:r>
      </w:del>
      <w:del w:id="20" w:author="t77686" w:date="2025-08-18T20:40:00Z">
        <w:r>
          <w:rPr>
            <w:rFonts w:ascii="Times New Roman" w:hAnsi="Times New Roman" w:cs="Times New Roman"/>
            <w:color w:val="000000" w:themeColor="text1"/>
            <w14:textFill>
              <w14:solidFill>
                <w14:schemeClr w14:val="tx1"/>
              </w14:solidFill>
            </w14:textFill>
          </w:rPr>
          <w:delText xml:space="preserve"> </w:delText>
        </w:r>
      </w:del>
      <w:r>
        <w:rPr>
          <w:rFonts w:ascii="Times New Roman" w:hAnsi="Times New Roman" w:cs="Times New Roman"/>
          <w:color w:val="000000" w:themeColor="text1"/>
          <w14:textFill>
            <w14:solidFill>
              <w14:schemeClr w14:val="tx1"/>
            </w14:solidFill>
          </w14:textFill>
        </w:rPr>
        <w:t xml:space="preserve">T cells and </w:t>
      </w:r>
      <w:ins w:id="21" w:author="t77686" w:date="2025-08-18T20:40:00Z">
        <w:r>
          <w:rPr>
            <w:rFonts w:hint="eastAsia" w:ascii="Times New Roman" w:hAnsi="Times New Roman" w:cs="Times New Roman"/>
            <w:color w:val="000000" w:themeColor="text1"/>
            <w14:textFill>
              <w14:solidFill>
                <w14:schemeClr w14:val="tx1"/>
              </w14:solidFill>
            </w14:textFill>
          </w:rPr>
          <w:t xml:space="preserve">3301 </w:t>
        </w:r>
      </w:ins>
      <w:del w:id="22" w:author="t77686" w:date="2025-08-18T20:40:00Z">
        <w:r>
          <w:rPr>
            <w:rFonts w:ascii="Times New Roman" w:hAnsi="Times New Roman" w:cs="Times New Roman"/>
            <w:color w:val="000000" w:themeColor="text1"/>
            <w:highlight w:val="yellow"/>
            <w14:textFill>
              <w14:solidFill>
                <w14:schemeClr w14:val="tx1"/>
              </w14:solidFill>
            </w14:textFill>
          </w:rPr>
          <w:delText>XXX~XXXX</w:delText>
        </w:r>
      </w:del>
      <w:del w:id="23" w:author="t77686" w:date="2025-08-18T20:40:00Z">
        <w:r>
          <w:rPr>
            <w:rFonts w:ascii="Times New Roman" w:hAnsi="Times New Roman" w:cs="Times New Roman"/>
            <w:color w:val="000000" w:themeColor="text1"/>
            <w14:textFill>
              <w14:solidFill>
                <w14:schemeClr w14:val="tx1"/>
              </w14:solidFill>
            </w14:textFill>
          </w:rPr>
          <w:delText xml:space="preserve"> </w:delText>
        </w:r>
      </w:del>
      <w:r>
        <w:rPr>
          <w:rFonts w:ascii="Times New Roman" w:hAnsi="Times New Roman" w:cs="Times New Roman"/>
          <w:color w:val="000000" w:themeColor="text1"/>
          <w14:textFill>
            <w14:solidFill>
              <w14:schemeClr w14:val="tx1"/>
            </w14:solidFill>
          </w14:textFill>
        </w:rPr>
        <w:t>B/plasma cells with paired chains per sample (</w:t>
      </w:r>
      <w:r>
        <w:rPr>
          <w:rFonts w:ascii="Times New Roman" w:hAnsi="Times New Roman" w:cs="Times New Roman"/>
          <w:b/>
          <w:bCs/>
          <w:color w:val="000000" w:themeColor="text1"/>
          <w14:textFill>
            <w14:solidFill>
              <w14:schemeClr w14:val="tx1"/>
            </w14:solidFill>
          </w14:textFill>
        </w:rPr>
        <w:t>Figure 2g</w:t>
      </w:r>
      <w:r>
        <w:rPr>
          <w:rFonts w:ascii="Times New Roman" w:hAnsi="Times New Roman" w:cs="Times New Roman"/>
          <w:color w:val="000000" w:themeColor="text1"/>
          <w14:textFill>
            <w14:solidFill>
              <w14:schemeClr w14:val="tx1"/>
            </w14:solidFill>
          </w14:textFill>
        </w:rPr>
        <w:t>). Combined with the compatibility to FFPE specimens (</w:t>
      </w:r>
      <w:r>
        <w:rPr>
          <w:rFonts w:ascii="Times New Roman" w:hAnsi="Times New Roman" w:cs="Times New Roman"/>
          <w:b/>
          <w:bCs/>
          <w:color w:val="000000" w:themeColor="text1"/>
          <w14:textFill>
            <w14:solidFill>
              <w14:schemeClr w14:val="tx1"/>
            </w14:solidFill>
          </w14:textFill>
        </w:rPr>
        <w:t>Figure 1g-h</w:t>
      </w:r>
      <w:r>
        <w:rPr>
          <w:rFonts w:ascii="Times New Roman" w:hAnsi="Times New Roman" w:cs="Times New Roman"/>
          <w:color w:val="000000" w:themeColor="text1"/>
          <w14:textFill>
            <w14:solidFill>
              <w14:schemeClr w14:val="tx1"/>
            </w14:solidFill>
          </w14:textFill>
        </w:rPr>
        <w:t xml:space="preserve">), Stereo-XCR-seq provides a </w:t>
      </w:r>
      <w:r>
        <w:rPr>
          <w:rFonts w:hint="eastAsia" w:ascii="Times New Roman" w:hAnsi="Times New Roman" w:cs="Times New Roman"/>
          <w:color w:val="000000" w:themeColor="text1"/>
          <w14:textFill>
            <w14:solidFill>
              <w14:schemeClr w14:val="tx1"/>
            </w14:solidFill>
          </w14:textFill>
        </w:rPr>
        <w:t>poss</w:t>
      </w:r>
      <w:r>
        <w:rPr>
          <w:rFonts w:ascii="Times New Roman" w:hAnsi="Times New Roman" w:cs="Times New Roman"/>
          <w:color w:val="000000" w:themeColor="text1"/>
          <w14:textFill>
            <w14:solidFill>
              <w14:schemeClr w14:val="tx1"/>
            </w14:solidFill>
          </w14:textFill>
        </w:rPr>
        <w:t>ibility to acquire paired intratumoral T/BCR receptors in clinical specimens.</w:t>
      </w:r>
    </w:p>
    <w:p w14:paraId="76917BC0">
      <w:pPr>
        <w:spacing w:line="360" w:lineRule="auto"/>
        <w:jc w:val="both"/>
        <w:rPr>
          <w:rFonts w:ascii="Times New Roman" w:hAnsi="Times New Roman" w:cs="Times New Roman"/>
          <w:color w:val="000000" w:themeColor="text1"/>
          <w14:textFill>
            <w14:solidFill>
              <w14:schemeClr w14:val="tx1"/>
            </w14:solidFill>
          </w14:textFill>
        </w:rPr>
      </w:pPr>
    </w:p>
    <w:p w14:paraId="2B3160AB">
      <w:pPr>
        <w:spacing w:line="360" w:lineRule="auto"/>
        <w:jc w:val="both"/>
        <w:rPr>
          <w:rFonts w:ascii="Times New Roman" w:hAnsi="Times New Roman" w:cs="Times New Roman"/>
          <w:b/>
          <w:bCs/>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Stereo-XCR-seq profiles B/plasma cells clonal activities along lineage differentiation</w:t>
      </w:r>
    </w:p>
    <w:p w14:paraId="23D51434">
      <w:pPr>
        <w:spacing w:line="360" w:lineRule="auto"/>
        <w:jc w:val="both"/>
        <w:rPr>
          <w:rFonts w:ascii="Times New Roman" w:hAnsi="Times New Roman" w:cs="Times New Roman"/>
          <w:color w:val="000000" w:themeColor="text1"/>
          <w14:textFill>
            <w14:solidFill>
              <w14:schemeClr w14:val="tx1"/>
            </w14:solidFill>
          </w14:textFill>
        </w:rPr>
      </w:pPr>
    </w:p>
    <w:p w14:paraId="2F912833">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B/plasma lymphocytes undergo somatic hypermutation (SHM) to develop antigen-binding affinity</w:t>
      </w:r>
      <w:r>
        <w:rPr>
          <w:rFonts w:ascii="Times New Roman" w:hAnsi="Times New Roman" w:cs="Times New Roman"/>
          <w:color w:val="000000" w:themeColor="text1"/>
          <w14:textFill>
            <w14:solidFill>
              <w14:schemeClr w14:val="tx1"/>
            </w14:solidFill>
          </w14:textFill>
        </w:rPr>
        <w:fldChar w:fldCharType="begin">
          <w:fldData xml:space="preserve">PEVuZE5vdGU+PENpdGU+PEF1dGhvcj5QYWU8L0F1dGhvcj48WWVhcj4yMDI1PC9ZZWFyPjxSZWNO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PEVuZE5vdGU+PENpdGU+PEF1dGhvcj5QYWU8L0F1dGhvcj48WWVhcj4yMDI1PC9ZZWFyPjxSZWNO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28</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class switching recombination (CSR) to secrete effector-competent antibodies, and clonal expansion for massive antibody secretion</w:t>
      </w:r>
      <w:r>
        <w:rPr>
          <w:rFonts w:ascii="Times New Roman" w:hAnsi="Times New Roman" w:cs="Times New Roman"/>
          <w:color w:val="000000" w:themeColor="text1"/>
          <w14:textFill>
            <w14:solidFill>
              <w14:schemeClr w14:val="tx1"/>
            </w14:solidFill>
          </w14:textFill>
        </w:rPr>
        <w:fldChar w:fldCharType="begin">
          <w:fldData xml:space="preserve">PEVuZE5vdGU+PENpdGU+PEF1dGhvcj5DaGk8L0F1dGhvcj48WWVhcj4yMDIwPC9ZZWFyPjxSZWNO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PEVuZE5vdGU+PENpdGU+PEF1dGhvcj5DaGk8L0F1dGhvcj48WWVhcj4yMDIwPC9ZZWFyPjxSZWNO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29</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These three clonal activities were imperative for B/plasma cells to achieve immune surveillance. We then sought to evaluate the capability of Stereo-XCR-seq in resolving each clonal activity. For clonal expansion, we counted cells assigned to each clone family to measure the clone sizes (</w:t>
      </w:r>
      <w:r>
        <w:rPr>
          <w:rFonts w:ascii="Times New Roman" w:hAnsi="Times New Roman" w:cs="Times New Roman"/>
          <w:b/>
          <w:bCs/>
          <w:color w:val="000000" w:themeColor="text1"/>
          <w14:textFill>
            <w14:solidFill>
              <w14:schemeClr w14:val="tx1"/>
            </w14:solidFill>
          </w14:textFill>
        </w:rPr>
        <w:t>Figure 2</w:t>
      </w:r>
      <w:r>
        <w:rPr>
          <w:rFonts w:hint="eastAsia" w:ascii="Times New Roman" w:hAnsi="Times New Roman" w:cs="Times New Roman"/>
          <w:b/>
          <w:bCs/>
          <w:color w:val="000000" w:themeColor="text1"/>
          <w14:textFill>
            <w14:solidFill>
              <w14:schemeClr w14:val="tx1"/>
            </w14:solidFill>
          </w14:textFill>
        </w:rPr>
        <w:t>h</w:t>
      </w:r>
      <w:r>
        <w:rPr>
          <w:rFonts w:ascii="Times New Roman" w:hAnsi="Times New Roman" w:cs="Times New Roman"/>
          <w:color w:val="000000" w:themeColor="text1"/>
          <w14:textFill>
            <w14:solidFill>
              <w14:schemeClr w14:val="tx1"/>
            </w14:solidFill>
          </w14:textFill>
        </w:rPr>
        <w:t>). In LUAD P1,</w:t>
      </w:r>
      <w:ins w:id="24" w:author="小娟 詹" w:date="2025-08-20T14:51:00Z">
        <w:r>
          <w:rPr>
            <w:rFonts w:ascii="Times New Roman" w:hAnsi="Times New Roman" w:cs="Times New Roman"/>
            <w:color w:val="000000" w:themeColor="text1"/>
            <w14:textFill>
              <w14:solidFill>
                <w14:schemeClr w14:val="tx1"/>
              </w14:solidFill>
            </w14:textFill>
          </w:rPr>
          <w:t xml:space="preserve"> </w:t>
        </w:r>
      </w:ins>
      <w:ins w:id="25" w:author="t77686" w:date="2025-08-18T20:41:00Z">
        <w:r>
          <w:rPr>
            <w:rFonts w:hint="eastAsia" w:ascii="Times New Roman" w:hAnsi="Times New Roman" w:cs="Times New Roman"/>
            <w:color w:val="000000" w:themeColor="text1"/>
            <w14:textFill>
              <w14:solidFill>
                <w14:schemeClr w14:val="tx1"/>
              </w14:solidFill>
            </w14:textFill>
          </w:rPr>
          <w:t>437</w:t>
        </w:r>
      </w:ins>
      <w:ins w:id="26" w:author="t77686" w:date="2025-08-18T20:41:00Z">
        <w:r>
          <w:rPr>
            <w:rFonts w:ascii="Times New Roman" w:hAnsi="Times New Roman" w:cs="Times New Roman"/>
            <w:color w:val="000000" w:themeColor="text1"/>
            <w14:textFill>
              <w14:solidFill>
                <w14:schemeClr w14:val="tx1"/>
              </w14:solidFill>
            </w14:textFill>
          </w:rPr>
          <w:t xml:space="preserve"> </w:t>
        </w:r>
      </w:ins>
      <w:del w:id="27" w:author="t77686" w:date="2025-08-18T20:41:00Z">
        <w:r>
          <w:rPr>
            <w:rFonts w:ascii="Times New Roman" w:hAnsi="Times New Roman" w:cs="Times New Roman"/>
            <w:color w:val="000000" w:themeColor="text1"/>
            <w:highlight w:val="yellow"/>
            <w14:textFill>
              <w14:solidFill>
                <w14:schemeClr w14:val="tx1"/>
              </w14:solidFill>
            </w14:textFill>
          </w:rPr>
          <w:delText>XXX</w:delText>
        </w:r>
      </w:del>
      <w:del w:id="28" w:author="t77686" w:date="2025-08-18T20:41:00Z">
        <w:r>
          <w:rPr>
            <w:rFonts w:ascii="Times New Roman" w:hAnsi="Times New Roman" w:cs="Times New Roman"/>
            <w:color w:val="000000" w:themeColor="text1"/>
            <w14:textFill>
              <w14:solidFill>
                <w14:schemeClr w14:val="tx1"/>
              </w14:solidFill>
            </w14:textFill>
          </w:rPr>
          <w:delText xml:space="preserve"> </w:delText>
        </w:r>
      </w:del>
      <w:r>
        <w:rPr>
          <w:rFonts w:ascii="Times New Roman" w:hAnsi="Times New Roman" w:cs="Times New Roman"/>
          <w:color w:val="000000" w:themeColor="text1"/>
          <w14:textFill>
            <w14:solidFill>
              <w14:schemeClr w14:val="tx1"/>
            </w14:solidFill>
          </w14:textFill>
        </w:rPr>
        <w:t>IgH clones were found with ≥10</w:t>
      </w:r>
      <w:del w:id="29" w:author="t77686" w:date="2025-08-18T20:41:00Z">
        <w:r>
          <w:rPr>
            <w:rFonts w:ascii="Times New Roman" w:hAnsi="Times New Roman" w:cs="Times New Roman"/>
            <w:color w:val="000000" w:themeColor="text1"/>
            <w14:textFill>
              <w14:solidFill>
                <w14:schemeClr w14:val="tx1"/>
              </w14:solidFill>
            </w14:textFill>
          </w:rPr>
          <w:delText>0</w:delText>
        </w:r>
      </w:del>
      <w:r>
        <w:rPr>
          <w:rFonts w:ascii="Times New Roman" w:hAnsi="Times New Roman" w:cs="Times New Roman"/>
          <w:color w:val="000000" w:themeColor="text1"/>
          <w14:textFill>
            <w14:solidFill>
              <w14:schemeClr w14:val="tx1"/>
            </w14:solidFill>
          </w14:textFill>
        </w:rPr>
        <w:t xml:space="preserve"> cells (eg., clonal 1352), while </w:t>
      </w:r>
      <w:ins w:id="30" w:author="t77686" w:date="2025-08-18T20:41:00Z">
        <w:r>
          <w:rPr>
            <w:rFonts w:hint="eastAsia" w:ascii="Times New Roman" w:hAnsi="Times New Roman" w:cs="Times New Roman"/>
            <w:color w:val="000000" w:themeColor="text1"/>
            <w14:textFill>
              <w14:solidFill>
                <w14:schemeClr w14:val="tx1"/>
              </w14:solidFill>
            </w14:textFill>
          </w:rPr>
          <w:t xml:space="preserve">2061 </w:t>
        </w:r>
      </w:ins>
      <w:del w:id="31" w:author="t77686" w:date="2025-08-18T20:41:00Z">
        <w:r>
          <w:rPr>
            <w:rFonts w:ascii="Times New Roman" w:hAnsi="Times New Roman" w:cs="Times New Roman"/>
            <w:color w:val="000000" w:themeColor="text1"/>
            <w14:textFill>
              <w14:solidFill>
                <w14:schemeClr w14:val="tx1"/>
              </w14:solidFill>
            </w14:textFill>
          </w:rPr>
          <w:delText xml:space="preserve">XXX </w:delText>
        </w:r>
      </w:del>
      <w:r>
        <w:rPr>
          <w:rFonts w:ascii="Times New Roman" w:hAnsi="Times New Roman" w:cs="Times New Roman"/>
          <w:color w:val="000000" w:themeColor="text1"/>
          <w14:textFill>
            <w14:solidFill>
              <w14:schemeClr w14:val="tx1"/>
            </w14:solidFill>
          </w14:textFill>
        </w:rPr>
        <w:t>IgH clones were found as non-expanded clones (</w:t>
      </w:r>
      <w:r>
        <w:rPr>
          <w:rFonts w:ascii="Times New Roman" w:hAnsi="Times New Roman" w:cs="Times New Roman"/>
          <w:b/>
          <w:bCs/>
          <w:color w:val="000000" w:themeColor="text1"/>
          <w14:textFill>
            <w14:solidFill>
              <w14:schemeClr w14:val="tx1"/>
            </w14:solidFill>
          </w14:textFill>
        </w:rPr>
        <w:t>Figure 2i</w:t>
      </w:r>
      <w:r>
        <w:rPr>
          <w:rFonts w:ascii="Times New Roman" w:hAnsi="Times New Roman" w:cs="Times New Roman"/>
          <w:color w:val="000000" w:themeColor="text1"/>
          <w14:textFill>
            <w14:solidFill>
              <w14:schemeClr w14:val="tx1"/>
            </w14:solidFill>
          </w14:textFill>
        </w:rPr>
        <w:t>). For CSR, we defined a CSR event by observing 2 or more isoforms in a segmented cell bin (</w:t>
      </w:r>
      <w:r>
        <w:rPr>
          <w:rFonts w:ascii="Times New Roman" w:hAnsi="Times New Roman" w:cs="Times New Roman"/>
          <w:b/>
          <w:bCs/>
          <w:color w:val="000000" w:themeColor="text1"/>
          <w14:textFill>
            <w14:solidFill>
              <w14:schemeClr w14:val="tx1"/>
            </w14:solidFill>
          </w14:textFill>
        </w:rPr>
        <w:t>Figure 2j</w:t>
      </w:r>
      <w:r>
        <w:rPr>
          <w:rFonts w:ascii="Times New Roman" w:hAnsi="Times New Roman" w:cs="Times New Roman"/>
          <w:color w:val="000000" w:themeColor="text1"/>
          <w14:textFill>
            <w14:solidFill>
              <w14:schemeClr w14:val="tx1"/>
            </w14:solidFill>
          </w14:textFill>
        </w:rPr>
        <w:t>). Averagely,</w:t>
      </w:r>
      <w:ins w:id="32" w:author="t77686" w:date="2025-08-18T20:41:00Z">
        <w:r>
          <w:rPr>
            <w:rFonts w:hint="eastAsia" w:ascii="Times New Roman" w:hAnsi="Times New Roman" w:cs="Times New Roman"/>
            <w:color w:val="000000" w:themeColor="text1"/>
            <w14:textFill>
              <w14:solidFill>
                <w14:schemeClr w14:val="tx1"/>
              </w14:solidFill>
            </w14:textFill>
          </w:rPr>
          <w:t>11228</w:t>
        </w:r>
      </w:ins>
      <w:del w:id="33" w:author="t77686" w:date="2025-08-18T20:41:00Z">
        <w:r>
          <w:rPr>
            <w:rFonts w:ascii="Times New Roman" w:hAnsi="Times New Roman" w:cs="Times New Roman"/>
            <w:color w:val="000000" w:themeColor="text1"/>
            <w14:textFill>
              <w14:solidFill>
                <w14:schemeClr w14:val="tx1"/>
              </w14:solidFill>
            </w14:textFill>
          </w:rPr>
          <w:delText xml:space="preserve"> </w:delText>
        </w:r>
      </w:del>
      <w:del w:id="34" w:author="t77686" w:date="2025-08-18T20:41:00Z">
        <w:r>
          <w:rPr>
            <w:rFonts w:ascii="Times New Roman" w:hAnsi="Times New Roman" w:cs="Times New Roman"/>
            <w:color w:val="000000" w:themeColor="text1"/>
            <w:highlight w:val="yellow"/>
            <w14:textFill>
              <w14:solidFill>
                <w14:schemeClr w14:val="tx1"/>
              </w14:solidFill>
            </w14:textFill>
          </w:rPr>
          <w:delText>XXXX</w:delText>
        </w:r>
      </w:del>
      <w:r>
        <w:rPr>
          <w:rFonts w:ascii="Times New Roman" w:hAnsi="Times New Roman" w:cs="Times New Roman"/>
          <w:color w:val="000000" w:themeColor="text1"/>
          <w14:textFill>
            <w14:solidFill>
              <w14:schemeClr w14:val="tx1"/>
            </w14:solidFill>
          </w14:textFill>
        </w:rPr>
        <w:t xml:space="preserve"> CSR events could be identified in 11 LUAD tumors (</w:t>
      </w:r>
      <w:r>
        <w:rPr>
          <w:rFonts w:ascii="Times New Roman" w:hAnsi="Times New Roman" w:cs="Times New Roman"/>
          <w:b/>
          <w:bCs/>
          <w:color w:val="000000" w:themeColor="text1"/>
          <w14:textFill>
            <w14:solidFill>
              <w14:schemeClr w14:val="tx1"/>
            </w14:solidFill>
          </w14:textFill>
        </w:rPr>
        <w:t>Figure 2k</w:t>
      </w:r>
      <w:r>
        <w:rPr>
          <w:rFonts w:ascii="Times New Roman" w:hAnsi="Times New Roman" w:cs="Times New Roman"/>
          <w:color w:val="000000" w:themeColor="text1"/>
          <w14:textFill>
            <w14:solidFill>
              <w14:schemeClr w14:val="tx1"/>
            </w14:solidFill>
          </w14:textFill>
        </w:rPr>
        <w:t>).</w:t>
      </w:r>
      <w:r>
        <w:rPr>
          <w:rFonts w:hint="eastAsia"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t>For SHM, we mapped clone reads to the built-in set of reference provided by MIXCR</w:t>
      </w:r>
      <w:r>
        <w:rPr>
          <w:rFonts w:ascii="Times New Roman" w:hAnsi="Times New Roman" w:cs="Times New Roman"/>
          <w:color w:val="000000" w:themeColor="text1"/>
          <w14:textFill>
            <w14:solidFill>
              <w14:schemeClr w14:val="tx1"/>
            </w14:solidFill>
          </w14:textFill>
        </w:rPr>
        <w:fldChar w:fldCharType="begin">
          <w:fldData xml:space="preserve">PEVuZE5vdGU+PENpdGU+PEF1dGhvcj5Cb2xvdGluPC9BdXRob3I+PFllYXI+MjAxNTwvWWVhcj48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PEVuZE5vdGU+PENpdGU+PEF1dGhvcj5Cb2xvdGluPC9BdXRob3I+PFllYXI+MjAxNTwvWWVhcj48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30</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xml:space="preserve"> and calculate the mutation frequencies. Overall, we observed a mean mutation percentage at </w:t>
      </w:r>
      <w:ins w:id="35" w:author="t77686" w:date="2025-08-18T20:42:00Z">
        <w:r>
          <w:rPr>
            <w:rFonts w:hint="eastAsia" w:ascii="Times New Roman" w:hAnsi="Times New Roman" w:cs="Times New Roman"/>
            <w:color w:val="000000" w:themeColor="text1"/>
            <w14:textFill>
              <w14:solidFill>
                <w14:schemeClr w14:val="tx1"/>
              </w14:solidFill>
            </w14:textFill>
          </w:rPr>
          <w:t>8.78</w:t>
        </w:r>
      </w:ins>
      <w:del w:id="36" w:author="t77686" w:date="2025-08-18T20:42:00Z">
        <w:r>
          <w:rPr>
            <w:rFonts w:ascii="Times New Roman" w:hAnsi="Times New Roman" w:cs="Times New Roman"/>
            <w:color w:val="000000" w:themeColor="text1"/>
            <w:highlight w:val="yellow"/>
            <w14:textFill>
              <w14:solidFill>
                <w14:schemeClr w14:val="tx1"/>
              </w14:solidFill>
            </w14:textFill>
          </w:rPr>
          <w:delText>XXX</w:delText>
        </w:r>
      </w:del>
      <w:r>
        <w:rPr>
          <w:rFonts w:hint="eastAsia" w:ascii="Times New Roman" w:hAnsi="Times New Roman" w:cs="Times New Roman"/>
          <w:color w:val="000000" w:themeColor="text1"/>
          <w:highlight w:val="yellow"/>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t xml:space="preserve"> in 11 LUAD specimens (</w:t>
      </w:r>
      <w:r>
        <w:rPr>
          <w:rFonts w:ascii="Times New Roman" w:hAnsi="Times New Roman" w:cs="Times New Roman"/>
          <w:b/>
          <w:bCs/>
          <w:color w:val="000000" w:themeColor="text1"/>
          <w14:textFill>
            <w14:solidFill>
              <w14:schemeClr w14:val="tx1"/>
            </w14:solidFill>
          </w14:textFill>
        </w:rPr>
        <w:t>Figure 2l</w:t>
      </w:r>
      <w:r>
        <w:rPr>
          <w:rFonts w:ascii="Times New Roman" w:hAnsi="Times New Roman" w:cs="Times New Roman"/>
          <w:color w:val="000000" w:themeColor="text1"/>
          <w14:textFill>
            <w14:solidFill>
              <w14:schemeClr w14:val="tx1"/>
            </w14:solidFill>
          </w14:textFill>
        </w:rPr>
        <w:t>), a similar percentage to a recent study profiled B/plasma cells at a pan-cancer scale</w:t>
      </w:r>
      <w:r>
        <w:rPr>
          <w:rFonts w:ascii="Times New Roman" w:hAnsi="Times New Roman" w:cs="Times New Roman"/>
          <w:color w:val="000000" w:themeColor="text1"/>
          <w14:textFill>
            <w14:solidFill>
              <w14:schemeClr w14:val="tx1"/>
            </w14:solidFill>
          </w14:textFill>
        </w:rPr>
        <w:fldChar w:fldCharType="begin">
          <w:fldData xml:space="preserve">PEVuZE5vdGU+PENpdGU+PEF1dGhvcj5NYTwvQXV0aG9yPjxZZWFyPjIwMjQ8L1llYXI+PFJlY051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PEVuZE5vdGU+PENpdGU+PEF1dGhvcj5NYTwvQXV0aG9yPjxZZWFyPjIwMjQ8L1llYXI+PFJlY051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31</w:t>
      </w:r>
      <w:r>
        <w:rPr>
          <w:rFonts w:ascii="Times New Roman" w:hAnsi="Times New Roman" w:cs="Times New Roman"/>
          <w:color w:val="000000" w:themeColor="text1"/>
          <w14:textFill>
            <w14:solidFill>
              <w14:schemeClr w14:val="tx1"/>
            </w14:solidFill>
          </w14:textFill>
        </w:rPr>
        <w:fldChar w:fldCharType="end"/>
      </w:r>
      <w:r>
        <w:rPr>
          <w:rFonts w:hint="eastAsia"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t xml:space="preserve"> Employing spatial density analysis, we identified mutating hotspot supported by similar BCR CDR3 amino acid sequencies in this FOV (</w:t>
      </w:r>
      <w:r>
        <w:rPr>
          <w:rFonts w:ascii="Times New Roman" w:hAnsi="Times New Roman" w:cs="Times New Roman"/>
          <w:b/>
          <w:bCs/>
          <w:color w:val="000000" w:themeColor="text1"/>
          <w14:textFill>
            <w14:solidFill>
              <w14:schemeClr w14:val="tx1"/>
            </w14:solidFill>
          </w14:textFill>
        </w:rPr>
        <w:t>Figure 2m</w:t>
      </w:r>
      <w:r>
        <w:rPr>
          <w:rFonts w:ascii="Times New Roman" w:hAnsi="Times New Roman" w:cs="Times New Roman"/>
          <w:color w:val="000000" w:themeColor="text1"/>
          <w14:textFill>
            <w14:solidFill>
              <w14:schemeClr w14:val="tx1"/>
            </w14:solidFill>
          </w14:textFill>
        </w:rPr>
        <w:t>). Combining the above capacities together, Stereo-XCR-seq could visualize every single clonal activity of interests when tracing the B/plasma cell lineage differentiation (</w:t>
      </w:r>
      <w:r>
        <w:rPr>
          <w:rFonts w:ascii="Times New Roman" w:hAnsi="Times New Roman" w:cs="Times New Roman"/>
          <w:b/>
          <w:bCs/>
          <w:color w:val="000000" w:themeColor="text1"/>
          <w14:textFill>
            <w14:solidFill>
              <w14:schemeClr w14:val="tx1"/>
            </w14:solidFill>
          </w14:textFill>
        </w:rPr>
        <w:t xml:space="preserve">Figure 2n, </w:t>
      </w:r>
      <w:r>
        <w:rPr>
          <w:rFonts w:ascii="Times New Roman" w:hAnsi="Times New Roman" w:cs="Times New Roman"/>
          <w:color w:val="000000" w:themeColor="text1"/>
          <w14:textFill>
            <w14:solidFill>
              <w14:schemeClr w14:val="tx1"/>
            </w14:solidFill>
          </w14:textFill>
        </w:rPr>
        <w:t>left, orange bold lines). Taking IgH clone family 375 for instance, the clonal expansion of subclone 2 (clone size at 844), mutation from subclone 2 to subclone 15, and the CSR event from subclone 15 to subclone 21 could be inferred within a single spatial plot (</w:t>
      </w:r>
      <w:r>
        <w:rPr>
          <w:rFonts w:ascii="Times New Roman" w:hAnsi="Times New Roman" w:cs="Times New Roman"/>
          <w:b/>
          <w:bCs/>
          <w:color w:val="000000" w:themeColor="text1"/>
          <w14:textFill>
            <w14:solidFill>
              <w14:schemeClr w14:val="tx1"/>
            </w14:solidFill>
          </w14:textFill>
        </w:rPr>
        <w:t>Figure 2n, right</w:t>
      </w:r>
      <w:r>
        <w:rPr>
          <w:rFonts w:ascii="Times New Roman" w:hAnsi="Times New Roman" w:cs="Times New Roman"/>
          <w:color w:val="000000" w:themeColor="text1"/>
          <w14:textFill>
            <w14:solidFill>
              <w14:schemeClr w14:val="tx1"/>
            </w14:solidFill>
          </w14:textFill>
        </w:rPr>
        <w:t>), demonstrating the capability of Stereo-XCR-seq in deciphering B/plasma cells clonal activities at single cell resolution.</w:t>
      </w:r>
    </w:p>
    <w:p w14:paraId="6EBFFF65">
      <w:pPr>
        <w:spacing w:line="360" w:lineRule="auto"/>
        <w:jc w:val="both"/>
        <w:rPr>
          <w:rFonts w:ascii="Times New Roman" w:hAnsi="Times New Roman" w:cs="Times New Roman"/>
          <w:color w:val="000000" w:themeColor="text1"/>
          <w14:textFill>
            <w14:solidFill>
              <w14:schemeClr w14:val="tx1"/>
            </w14:solidFill>
          </w14:textFill>
        </w:rPr>
      </w:pPr>
    </w:p>
    <w:p w14:paraId="244709D1">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With the above advancements, we benchmarked Stereo-XCR-seq against multiple existing methods, including Slide-TCR-seq</w:t>
      </w:r>
      <w:r>
        <w:rPr>
          <w:rFonts w:ascii="Times New Roman" w:hAnsi="Times New Roman" w:cs="Times New Roman"/>
          <w:color w:val="000000" w:themeColor="text1"/>
          <w14:textFill>
            <w14:solidFill>
              <w14:schemeClr w14:val="tx1"/>
            </w14:solidFill>
          </w14:textFill>
        </w:rPr>
        <w:fldChar w:fldCharType="begin">
          <w:fldData xml:space="preserve">PEVuZE5vdGU+PENpdGU+PEF1dGhvcj5Sb2RyaXF1ZXM8L0F1dGhvcj48WWVhcj4yMDE5PC9ZZWFy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PEVuZE5vdGU+PENpdGU+PEF1dGhvcj5Sb2RyaXF1ZXM8L0F1dGhvcj48WWVhcj4yMDE5PC9ZZWFy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11</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Slide-tags</w:t>
      </w:r>
      <w:r>
        <w:rPr>
          <w:rFonts w:ascii="Times New Roman" w:hAnsi="Times New Roman" w:cs="Times New Roman"/>
          <w:color w:val="000000" w:themeColor="text1"/>
          <w14:textFill>
            <w14:solidFill>
              <w14:schemeClr w14:val="tx1"/>
            </w14:solidFill>
          </w14:textFill>
        </w:rPr>
        <w:fldChar w:fldCharType="begin">
          <w:fldData xml:space="preserve">PEVuZE5vdGU+PENpdGU+PEF1dGhvcj5SdXNzZWxsPC9BdXRob3I+PFllYXI+MjAyNDwvWWVhcj48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PEVuZE5vdGU+PENpdGU+PEF1dGhvcj5SdXNzZWxsPC9BdXRob3I+PFllYXI+MjAyNDwvWWVhcj48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12</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Spatial VDJ</w:t>
      </w:r>
      <w:r>
        <w:rPr>
          <w:rFonts w:ascii="Times New Roman" w:hAnsi="Times New Roman" w:cs="Times New Roman"/>
          <w:color w:val="000000" w:themeColor="text1"/>
          <w14:textFill>
            <w14:solidFill>
              <w14:schemeClr w14:val="tx1"/>
            </w14:solidFill>
          </w14:textFill>
        </w:rPr>
        <w:fldChar w:fldCharType="begin">
          <w:fldData xml:space="preserve">PEVuZE5vdGU+PENpdGU+PEF1dGhvcj5FbmdibG9tPC9BdXRob3I+PFllYXI+MjAyMzwvWWVhcj48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PEVuZE5vdGU+PENpdGU+PEF1dGhvcj5FbmdibG9tPC9BdXRob3I+PFllYXI+MjAyMzwvWWVhcj48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13</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and SPTCR-seq</w:t>
      </w:r>
      <w:r>
        <w:rPr>
          <w:rFonts w:ascii="Times New Roman" w:hAnsi="Times New Roman" w:cs="Times New Roman"/>
          <w:color w:val="000000" w:themeColor="text1"/>
          <w14:textFill>
            <w14:solidFill>
              <w14:schemeClr w14:val="tx1"/>
            </w14:solidFill>
          </w14:textFill>
        </w:rPr>
        <w:fldChar w:fldCharType="begin">
          <w:fldData xml:space="preserve">PEVuZE5vdGU+PENpdGU+PEF1dGhvcj5CZW5vdG1hbmU8L0F1dGhvcj48WWVhcj4yMDIzPC9ZZWFy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==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PEVuZE5vdGU+PENpdGU+PEF1dGhvcj5CZW5vdG1hbmU8L0F1dGhvcj48WWVhcj4yMDIzPC9ZZWFy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==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15</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xml:space="preserve"> and BCR-MERFISH</w:t>
      </w:r>
      <w:r>
        <w:rPr>
          <w:rFonts w:ascii="Times New Roman" w:hAnsi="Times New Roman" w:cs="Times New Roman"/>
          <w:color w:val="000000" w:themeColor="text1"/>
          <w14:textFill>
            <w14:solidFill>
              <w14:schemeClr w14:val="tx1"/>
            </w14:solidFill>
          </w14:textFill>
        </w:rPr>
        <w:fldChar w:fldCharType="begin"/>
      </w:r>
      <w:r>
        <w:rPr>
          <w:rFonts w:ascii="Times New Roman" w:hAnsi="Times New Roman" w:cs="Times New Roman"/>
          <w:color w:val="000000" w:themeColor="text1"/>
          <w14:textFill>
            <w14:solidFill>
              <w14:schemeClr w14:val="tx1"/>
            </w14:solidFill>
          </w14:textFill>
        </w:rPr>
        <w:instrText xml:space="preserve"> ADDIN EN.CITE &lt;EndNote&gt;&lt;Cite&gt;&lt;Author&gt;Yang&lt;/Author&gt;&lt;Year&gt;2025&lt;/Year&gt;&lt;RecNum&gt;7&lt;/RecNum&gt;&lt;DisplayText&gt;&lt;style face="superscript"&gt;32&lt;/style&gt;&lt;/DisplayText&gt;&lt;record&gt;&lt;rec-number&gt;7&lt;/rec-number&gt;&lt;foreign-keys&gt;&lt;key app="EN" db-id="tp5zr02rlxsad9etdrl5f5a29avpzwxz5rv5" timestamp="1755330073"&gt;7&lt;/key&gt;&lt;/foreign-keys&gt;&lt;ref-type name="Journal Article"&gt;17&lt;/ref-type&gt;&lt;contributors&gt;&lt;authors&gt;&lt;author&gt;Yang, Evan&lt;/author&gt;&lt;author&gt;Aceves-Salvador, Jose&lt;/author&gt;&lt;author&gt;Castrillon, Carlos&lt;/author&gt;&lt;author&gt;Herrmann, Uli S&lt;/author&gt;&lt;author&gt;Akama-Garren, Elliot H&lt;/author&gt;&lt;author&gt;Carroll, Michael C&lt;/author&gt;&lt;author&gt;Moffitt, Jeffrey R&lt;/author&gt;&lt;/authors&gt;&lt;/contributors&gt;&lt;titles&gt;&lt;title&gt;In situ profiling of plasma cell clonality with image-based single-cell transcriptomics&lt;/title&gt;&lt;secondary-title&gt;bioRxiv&lt;/secondary-title&gt;&lt;/titles&gt;&lt;periodical&gt;&lt;full-title&gt;bioRxiv&lt;/full-title&gt;&lt;/periodical&gt;&lt;pages&gt;2025.05. 09.653118&lt;/pages&gt;&lt;dates&gt;&lt;year&gt;2025&lt;/year&gt;&lt;/dates&gt;&lt;urls&gt;&lt;/urls&gt;&lt;/record&gt;&lt;/Cite&gt;&lt;/EndNote&gt;</w:instrText>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32</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b/>
          <w:bCs/>
          <w:color w:val="000000" w:themeColor="text1"/>
          <w14:textFill>
            <w14:solidFill>
              <w14:schemeClr w14:val="tx1"/>
            </w14:solidFill>
          </w14:textFill>
        </w:rPr>
        <w:t>Supplementary Fig.4</w:t>
      </w:r>
      <w:r>
        <w:rPr>
          <w:rFonts w:ascii="Times New Roman" w:hAnsi="Times New Roman" w:cs="Times New Roman"/>
          <w:color w:val="000000" w:themeColor="text1"/>
          <w14:textFill>
            <w14:solidFill>
              <w14:schemeClr w14:val="tx1"/>
            </w14:solidFill>
          </w14:textFill>
        </w:rPr>
        <w:t>). Stereo-XCR-seq and BCR-MERFISH are the only 2 platforms compatible for FFPE samples and provides single cell resolution based on cell segmentation. Stereo-XCR-seq and Spatial VDJ provides both TCR and BCR clone information, while Stereo-XCR-seq further covers γδT cells. Further, Stereo-XCR-seq and SPTCR seq unbiasedly recover XCR reads from original library.</w:t>
      </w:r>
      <w:r>
        <w:rPr>
          <w:rFonts w:hint="eastAsia"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t xml:space="preserve">Overall, Stereo-XCR-seq provides single-cell resolution, paired immune receptor chains, unbiased enrichment, improved efficiencies, and high-fidelity readout in studying spatial immune repertoire. </w:t>
      </w:r>
    </w:p>
    <w:p w14:paraId="28E24020">
      <w:pPr>
        <w:spacing w:line="360" w:lineRule="auto"/>
        <w:jc w:val="both"/>
        <w:rPr>
          <w:rFonts w:ascii="Times New Roman" w:hAnsi="Times New Roman" w:cs="Times New Roman"/>
          <w:color w:val="000000" w:themeColor="text1"/>
          <w14:textFill>
            <w14:solidFill>
              <w14:schemeClr w14:val="tx1"/>
            </w14:solidFill>
          </w14:textFill>
        </w:rPr>
      </w:pPr>
    </w:p>
    <w:p w14:paraId="57BB83CA">
      <w:pPr>
        <w:spacing w:line="360" w:lineRule="auto"/>
        <w:jc w:val="both"/>
        <w:rPr>
          <w:rFonts w:ascii="Times New Roman" w:hAnsi="Times New Roman" w:cs="Times New Roman"/>
          <w:b/>
          <w:bCs/>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 xml:space="preserve">Stereo-XCR-seq reveals convergence of B/plasma cells from spatially discrete iTLSs in LUAD </w:t>
      </w:r>
    </w:p>
    <w:p w14:paraId="750147E6">
      <w:pPr>
        <w:spacing w:line="360" w:lineRule="auto"/>
        <w:jc w:val="both"/>
        <w:rPr>
          <w:rFonts w:ascii="Times New Roman" w:hAnsi="Times New Roman" w:cs="Times New Roman"/>
          <w:color w:val="000000" w:themeColor="text1"/>
          <w14:textFill>
            <w14:solidFill>
              <w14:schemeClr w14:val="tx1"/>
            </w14:solidFill>
          </w14:textFill>
        </w:rPr>
      </w:pPr>
    </w:p>
    <w:p w14:paraId="4FBBCE93">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TLSs are ectopic lymphoid aggregates within tumor stroma that orchestrate anti-tumor immunity</w:t>
      </w:r>
      <w:r>
        <w:rPr>
          <w:rFonts w:ascii="Times New Roman" w:hAnsi="Times New Roman" w:cs="Times New Roman"/>
          <w:color w:val="000000" w:themeColor="text1"/>
          <w14:textFill>
            <w14:solidFill>
              <w14:schemeClr w14:val="tx1"/>
            </w14:solidFill>
          </w14:textFill>
        </w:rPr>
        <w:fldChar w:fldCharType="begin">
          <w:fldData xml:space="preserve">PEVuZE5vdGU+PENpdGU+PEF1dGhvcj5UZWlsbGF1ZDwvQXV0aG9yPjxZZWFyPjIwMjQ8L1llYXI+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PEVuZE5vdGU+PENpdGU+PEF1dGhvcj5UZWlsbGF1ZDwvQXV0aG9yPjxZZWFyPjIwMjQ8L1llYXI+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33, 34</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xml:space="preserve">. The maturation of TLS is marked by the formation of GCs that generates antibody-secreting plasma cells within the follicular structures </w:t>
      </w:r>
      <w:r>
        <w:rPr>
          <w:rFonts w:ascii="Times New Roman" w:hAnsi="Times New Roman" w:cs="Times New Roman"/>
          <w:color w:val="000000" w:themeColor="text1"/>
          <w14:textFill>
            <w14:solidFill>
              <w14:schemeClr w14:val="tx1"/>
            </w14:solidFill>
          </w14:textFill>
        </w:rPr>
        <w:fldChar w:fldCharType="begin">
          <w:fldData xml:space="preserve">PEVuZE5vdGU+PENpdGU+PEF1dGhvcj5TYXV0ZXMtRnJpZG1hbjwvQXV0aG9yPjxZZWFyPjIwMTk8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PEVuZE5vdGU+PENpdGU+PEF1dGhvcj5TYXV0ZXMtRnJpZG1hbjwvQXV0aG9yPjxZZWFyPjIwMTk8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35, 36</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The pre-existence of mature TLS (mTLS) shows prognostic value for immunotherapy response, while only a minority of LUAD patients harbour mTLSs</w:t>
      </w:r>
      <w:r>
        <w:rPr>
          <w:rFonts w:ascii="Times New Roman" w:hAnsi="Times New Roman" w:cs="Times New Roman"/>
          <w:color w:val="000000" w:themeColor="text1"/>
          <w14:textFill>
            <w14:solidFill>
              <w14:schemeClr w14:val="tx1"/>
            </w14:solidFill>
          </w14:textFill>
        </w:rPr>
        <w:fldChar w:fldCharType="begin">
          <w:fldData xml:space="preserve">PEVuZE5vdGU+PENpdGU+PEF1dGhvcj5WYW5oZXJzZWNrZTwvQXV0aG9yPjxZZWFyPjIwMjE8L1ll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PEVuZE5vdGU+PENpdGU+PEF1dGhvcj5WYW5oZXJzZWNrZTwvQXV0aG9yPjxZZWFyPjIwMjE8L1ll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37-39</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We randomly selected H&amp;E staining images of 100 LUAD samples from The Cancer Imaging Archive</w:t>
      </w:r>
      <w:r>
        <w:rPr>
          <w:rFonts w:ascii="Times New Roman" w:hAnsi="Times New Roman" w:cs="Times New Roman"/>
          <w:color w:val="000000" w:themeColor="text1"/>
          <w14:textFill>
            <w14:solidFill>
              <w14:schemeClr w14:val="tx1"/>
            </w14:solidFill>
          </w14:textFill>
        </w:rPr>
        <w:fldChar w:fldCharType="begin">
          <w:fldData xml:space="preserve">PEVuZE5vdGU+PENpdGU+PEF1dGhvcj5DbGFyazwvQXV0aG9yPjxZZWFyPjIwMTM8L1llYXI+PFJl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PEVuZE5vdGU+PENpdGU+PEF1dGhvcj5DbGFyazwvQXV0aG9yPjxZZWFyPjIwMTM8L1llYXI+PFJl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40</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b/>
          <w:bCs/>
          <w:color w:val="000000" w:themeColor="text1"/>
          <w14:textFill>
            <w14:solidFill>
              <w14:schemeClr w14:val="tx1"/>
            </w14:solidFill>
          </w14:textFill>
        </w:rPr>
        <w:t>Supplementary table1</w:t>
      </w:r>
      <w:r>
        <w:rPr>
          <w:rFonts w:ascii="Times New Roman" w:hAnsi="Times New Roman" w:cs="Times New Roman"/>
          <w:color w:val="000000" w:themeColor="text1"/>
          <w14:textFill>
            <w14:solidFill>
              <w14:schemeClr w14:val="tx1"/>
            </w14:solidFill>
          </w14:textFill>
        </w:rPr>
        <w:t xml:space="preserve">). Among these 100 samples, 57 samples were </w:t>
      </w:r>
      <w:r>
        <w:rPr>
          <w:rFonts w:hint="eastAsia" w:ascii="Times New Roman" w:hAnsi="Times New Roman" w:cs="Times New Roman"/>
          <w:color w:val="000000" w:themeColor="text1"/>
          <w14:textFill>
            <w14:solidFill>
              <w14:schemeClr w14:val="tx1"/>
            </w14:solidFill>
          </w14:textFill>
        </w:rPr>
        <w:t>identified</w:t>
      </w:r>
      <w:r>
        <w:rPr>
          <w:rFonts w:ascii="Times New Roman" w:hAnsi="Times New Roman" w:cs="Times New Roman"/>
          <w:color w:val="000000" w:themeColor="text1"/>
          <w14:textFill>
            <w14:solidFill>
              <w14:schemeClr w14:val="tx1"/>
            </w14:solidFill>
          </w14:textFill>
        </w:rPr>
        <w:t xml:space="preserve"> with five or more TLSs, denoting an inflamed microenvironment. Yet only 7 of the cases were found with mTLSs (</w:t>
      </w:r>
      <w:r>
        <w:rPr>
          <w:rFonts w:ascii="Times New Roman" w:hAnsi="Times New Roman" w:cs="Times New Roman"/>
          <w:b/>
          <w:bCs/>
          <w:color w:val="000000" w:themeColor="text1"/>
          <w14:textFill>
            <w14:solidFill>
              <w14:schemeClr w14:val="tx1"/>
            </w14:solidFill>
          </w14:textFill>
        </w:rPr>
        <w:t>Figure 3a-b</w:t>
      </w:r>
      <w:r>
        <w:rPr>
          <w:rFonts w:ascii="Times New Roman" w:hAnsi="Times New Roman" w:cs="Times New Roman"/>
          <w:color w:val="000000" w:themeColor="text1"/>
          <w14:textFill>
            <w14:solidFill>
              <w14:schemeClr w14:val="tx1"/>
            </w14:solidFill>
          </w14:textFill>
        </w:rPr>
        <w:t xml:space="preserve">). The mean frequency of mTLS remained strikingly lower than that of immature TLS (iTLS) across the inflamed cohort (iTLS, mean frequencies: 0.26 vs 10.05, </w:t>
      </w:r>
      <w:r>
        <w:rPr>
          <w:rFonts w:ascii="Times New Roman" w:hAnsi="Times New Roman" w:cs="Times New Roman"/>
          <w:b/>
          <w:bCs/>
          <w:color w:val="000000" w:themeColor="text1"/>
          <w14:textFill>
            <w14:solidFill>
              <w14:schemeClr w14:val="tx1"/>
            </w14:solidFill>
          </w14:textFill>
        </w:rPr>
        <w:t>Figure 3c</w:t>
      </w:r>
      <w:r>
        <w:rPr>
          <w:rFonts w:ascii="Times New Roman" w:hAnsi="Times New Roman" w:cs="Times New Roman"/>
          <w:color w:val="000000" w:themeColor="text1"/>
          <w14:textFill>
            <w14:solidFill>
              <w14:schemeClr w14:val="tx1"/>
            </w14:solidFill>
          </w14:textFill>
        </w:rPr>
        <w:t xml:space="preserve">), falling well below reported objective response rates to immune checkpoint blockade in LUAD (35.9% </w:t>
      </w:r>
      <w:r>
        <w:rPr>
          <w:rFonts w:ascii="Times New Roman" w:hAnsi="Times New Roman" w:cs="Times New Roman"/>
          <w:color w:val="000000" w:themeColor="text1"/>
          <w14:textFill>
            <w14:solidFill>
              <w14:schemeClr w14:val="tx1"/>
            </w14:solidFill>
          </w14:textFill>
        </w:rPr>
        <w:fldChar w:fldCharType="begin">
          <w:fldData xml:space="preserve">PEVuZE5vdGU+PENpdGU+PEF1dGhvcj5IZWxsbWFubjwvQXV0aG9yPjxZZWFyPjIwMTk8L1llYXI+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PEVuZE5vdGU+PENpdGU+PEF1dGhvcj5IZWxsbWFubjwvQXV0aG9yPjxZZWFyPjIwMTk8L1llYXI+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41</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xml:space="preserve"> and 30% </w:t>
      </w:r>
      <w:r>
        <w:rPr>
          <w:rFonts w:ascii="Times New Roman" w:hAnsi="Times New Roman" w:cs="Times New Roman"/>
          <w:color w:val="000000" w:themeColor="text1"/>
          <w14:textFill>
            <w14:solidFill>
              <w14:schemeClr w14:val="tx1"/>
            </w14:solidFill>
          </w14:textFill>
        </w:rPr>
        <w:fldChar w:fldCharType="begin">
          <w:fldData xml:space="preserve">PEVuZE5vdGU+PENpdGU+PEF1dGhvcj5SZWFkeTwvQXV0aG9yPjxZZWFyPjIwMTk8L1llYXI+PFJl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PEVuZE5vdGU+PENpdGU+PEF1dGhvcj5SZWFkeTwvQXV0aG9yPjxZZWFyPjIwMTk8L1llYXI+PFJl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42</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xml:space="preserve">). Thus, the prognostic value of mTLS is confined to a minority of LUAD patients. </w:t>
      </w:r>
    </w:p>
    <w:p w14:paraId="72F0B058">
      <w:pPr>
        <w:spacing w:line="360" w:lineRule="auto"/>
        <w:jc w:val="both"/>
        <w:rPr>
          <w:rFonts w:ascii="Times New Roman" w:hAnsi="Times New Roman" w:cs="Times New Roman"/>
          <w:color w:val="000000" w:themeColor="text1"/>
          <w14:textFill>
            <w14:solidFill>
              <w14:schemeClr w14:val="tx1"/>
            </w14:solidFill>
          </w14:textFill>
        </w:rPr>
      </w:pPr>
    </w:p>
    <w:p w14:paraId="181124C4">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To dissect the role of iTLSs in LUAD, we applied Stereo-XCR-seq to 11 fresh-frozen LUAD specimens exclusively containing iTLSs (</w:t>
      </w:r>
      <w:r>
        <w:rPr>
          <w:rFonts w:ascii="Times New Roman" w:hAnsi="Times New Roman" w:cs="Times New Roman"/>
          <w:b/>
          <w:bCs/>
          <w:color w:val="000000" w:themeColor="text1"/>
          <w14:textFill>
            <w14:solidFill>
              <w14:schemeClr w14:val="tx1"/>
            </w14:solidFill>
          </w14:textFill>
        </w:rPr>
        <w:t>Supplementary Fig.5a-d, table2</w:t>
      </w:r>
      <w:r>
        <w:rPr>
          <w:rFonts w:ascii="Times New Roman" w:hAnsi="Times New Roman" w:cs="Times New Roman"/>
          <w:color w:val="000000" w:themeColor="text1"/>
          <w14:textFill>
            <w14:solidFill>
              <w14:schemeClr w14:val="tx1"/>
            </w14:solidFill>
          </w14:textFill>
        </w:rPr>
        <w:t xml:space="preserve">). Among these specimens, 6 tumors (LUAD </w:t>
      </w:r>
      <w:r>
        <w:rPr>
          <w:rFonts w:ascii="Times New Roman" w:hAnsi="Times New Roman" w:cs="Times New Roman"/>
          <w:color w:val="000000" w:themeColor="text1"/>
          <w:highlight w:val="yellow"/>
          <w14:textFill>
            <w14:solidFill>
              <w14:schemeClr w14:val="tx1"/>
            </w14:solidFill>
          </w14:textFill>
        </w:rPr>
        <w:t>P1/4/6/8/9/10</w:t>
      </w:r>
      <w:r>
        <w:rPr>
          <w:rFonts w:ascii="Times New Roman" w:hAnsi="Times New Roman" w:cs="Times New Roman"/>
          <w:color w:val="000000" w:themeColor="text1"/>
          <w14:textFill>
            <w14:solidFill>
              <w14:schemeClr w14:val="tx1"/>
            </w14:solidFill>
          </w14:textFill>
        </w:rPr>
        <w:t xml:space="preserve">) harbored multiple iTLSs. </w:t>
      </w:r>
      <w:r>
        <w:rPr>
          <w:rFonts w:ascii="Times New Roman" w:hAnsi="Times New Roman" w:cs="Times New Roman"/>
          <w:color w:val="000000" w:themeColor="text1"/>
          <w:highlight w:val="yellow"/>
          <w14:textFill>
            <w14:solidFill>
              <w14:schemeClr w14:val="tx1"/>
            </w14:solidFill>
          </w14:textFill>
        </w:rPr>
        <w:t>In total, we obtained</w:t>
      </w:r>
      <w:ins w:id="37" w:author="小娟 詹" w:date="2025-08-20T14:51:00Z">
        <w:r>
          <w:rPr>
            <w:rFonts w:ascii="Times New Roman" w:hAnsi="Times New Roman" w:cs="Times New Roman"/>
            <w:color w:val="000000" w:themeColor="text1"/>
            <w:highlight w:val="yellow"/>
            <w14:textFill>
              <w14:solidFill>
                <w14:schemeClr w14:val="tx1"/>
              </w14:solidFill>
            </w14:textFill>
          </w:rPr>
          <w:t xml:space="preserve"> </w:t>
        </w:r>
      </w:ins>
      <w:ins w:id="38" w:author="t77686" w:date="2025-08-18T20:42:00Z">
        <w:r>
          <w:rPr>
            <w:rFonts w:hint="eastAsia" w:ascii="Times New Roman" w:hAnsi="Times New Roman" w:cs="Times New Roman"/>
            <w:color w:val="000000" w:themeColor="text1"/>
            <w:highlight w:val="yellow"/>
            <w14:textFill>
              <w14:solidFill>
                <w14:schemeClr w14:val="tx1"/>
              </w14:solidFill>
            </w14:textFill>
          </w:rPr>
          <w:t>1098740</w:t>
        </w:r>
      </w:ins>
      <w:ins w:id="39" w:author="t77686" w:date="2025-08-18T20:42:00Z">
        <w:r>
          <w:rPr>
            <w:rFonts w:ascii="Times New Roman" w:hAnsi="Times New Roman" w:cs="Times New Roman"/>
            <w:color w:val="000000" w:themeColor="text1"/>
            <w:highlight w:val="yellow"/>
            <w14:textFill>
              <w14:solidFill>
                <w14:schemeClr w14:val="tx1"/>
              </w14:solidFill>
            </w14:textFill>
          </w:rPr>
          <w:t xml:space="preserve"> </w:t>
        </w:r>
      </w:ins>
      <w:del w:id="40" w:author="t77686" w:date="2025-08-18T20:42:00Z">
        <w:r>
          <w:rPr>
            <w:rFonts w:ascii="Times New Roman" w:hAnsi="Times New Roman" w:cs="Times New Roman"/>
            <w:color w:val="000000" w:themeColor="text1"/>
            <w:highlight w:val="yellow"/>
            <w14:textFill>
              <w14:solidFill>
                <w14:schemeClr w14:val="tx1"/>
              </w14:solidFill>
            </w14:textFill>
          </w:rPr>
          <w:delText xml:space="preserve">XXXXXXX </w:delText>
        </w:r>
      </w:del>
      <w:r>
        <w:rPr>
          <w:rFonts w:ascii="Times New Roman" w:hAnsi="Times New Roman" w:cs="Times New Roman"/>
          <w:color w:val="000000" w:themeColor="text1"/>
          <w:highlight w:val="yellow"/>
          <w14:textFill>
            <w14:solidFill>
              <w14:schemeClr w14:val="tx1"/>
            </w14:solidFill>
          </w14:textFill>
        </w:rPr>
        <w:t xml:space="preserve">segmented single cells, covering </w:t>
      </w:r>
      <w:ins w:id="41" w:author="t77686" w:date="2025-08-18T20:42:00Z">
        <w:r>
          <w:rPr>
            <w:rFonts w:hint="eastAsia" w:ascii="Times New Roman" w:hAnsi="Times New Roman" w:cs="Times New Roman"/>
            <w:color w:val="000000" w:themeColor="text1"/>
            <w:highlight w:val="yellow"/>
            <w14:textFill>
              <w14:solidFill>
                <w14:schemeClr w14:val="tx1"/>
              </w14:solidFill>
            </w14:textFill>
          </w:rPr>
          <w:t xml:space="preserve">78560 </w:t>
        </w:r>
      </w:ins>
      <w:del w:id="42" w:author="t77686" w:date="2025-08-18T20:42:00Z">
        <w:r>
          <w:rPr>
            <w:rFonts w:ascii="Times New Roman" w:hAnsi="Times New Roman" w:cs="Times New Roman"/>
            <w:color w:val="000000" w:themeColor="text1"/>
            <w:highlight w:val="yellow"/>
            <w14:textFill>
              <w14:solidFill>
                <w14:schemeClr w14:val="tx1"/>
              </w14:solidFill>
            </w14:textFill>
          </w:rPr>
          <w:delText xml:space="preserve">XXXX </w:delText>
        </w:r>
      </w:del>
      <w:r>
        <w:rPr>
          <w:rFonts w:ascii="Times New Roman" w:hAnsi="Times New Roman" w:cs="Times New Roman"/>
          <w:color w:val="000000" w:themeColor="text1"/>
          <w:highlight w:val="yellow"/>
          <w14:textFill>
            <w14:solidFill>
              <w14:schemeClr w14:val="tx1"/>
            </w14:solidFill>
          </w14:textFill>
        </w:rPr>
        <w:t xml:space="preserve">T cells, </w:t>
      </w:r>
      <w:ins w:id="43" w:author="t77686" w:date="2025-08-18T20:42:00Z">
        <w:r>
          <w:rPr>
            <w:rFonts w:hint="eastAsia" w:ascii="Times New Roman" w:hAnsi="Times New Roman" w:cs="Times New Roman"/>
            <w:color w:val="000000" w:themeColor="text1"/>
            <w:highlight w:val="yellow"/>
            <w14:textFill>
              <w14:solidFill>
                <w14:schemeClr w14:val="tx1"/>
              </w14:solidFill>
            </w14:textFill>
          </w:rPr>
          <w:t xml:space="preserve">482702 </w:t>
        </w:r>
      </w:ins>
      <w:del w:id="44" w:author="t77686" w:date="2025-08-18T20:42:00Z">
        <w:r>
          <w:rPr>
            <w:rFonts w:ascii="Times New Roman" w:hAnsi="Times New Roman" w:cs="Times New Roman"/>
            <w:color w:val="000000" w:themeColor="text1"/>
            <w:highlight w:val="yellow"/>
            <w14:textFill>
              <w14:solidFill>
                <w14:schemeClr w14:val="tx1"/>
              </w14:solidFill>
            </w14:textFill>
          </w:rPr>
          <w:delText xml:space="preserve">XXX XXX </w:delText>
        </w:r>
      </w:del>
      <w:r>
        <w:rPr>
          <w:rFonts w:ascii="Times New Roman" w:hAnsi="Times New Roman" w:cs="Times New Roman"/>
          <w:color w:val="000000" w:themeColor="text1"/>
          <w:highlight w:val="yellow"/>
          <w14:textFill>
            <w14:solidFill>
              <w14:schemeClr w14:val="tx1"/>
            </w14:solidFill>
          </w14:textFill>
        </w:rPr>
        <w:t xml:space="preserve">B/plasma cells </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b/>
          <w:bCs/>
          <w:color w:val="000000" w:themeColor="text1"/>
          <w14:textFill>
            <w14:solidFill>
              <w14:schemeClr w14:val="tx1"/>
            </w14:solidFill>
          </w14:textFill>
        </w:rPr>
        <w:t>Figure 3d</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highlight w:val="yellow"/>
          <w14:textFill>
            <w14:solidFill>
              <w14:schemeClr w14:val="tx1"/>
            </w14:solidFill>
          </w14:textFill>
        </w:rPr>
        <w:t xml:space="preserve">. On average, </w:t>
      </w:r>
      <w:ins w:id="45" w:author="t77686" w:date="2025-08-18T20:42:00Z">
        <w:r>
          <w:rPr>
            <w:rFonts w:hint="eastAsia" w:ascii="Times New Roman" w:hAnsi="Times New Roman" w:cs="Times New Roman"/>
            <w:color w:val="000000" w:themeColor="text1"/>
            <w:highlight w:val="yellow"/>
            <w14:textFill>
              <w14:solidFill>
                <w14:schemeClr w14:val="tx1"/>
              </w14:solidFill>
            </w14:textFill>
          </w:rPr>
          <w:t xml:space="preserve">103 </w:t>
        </w:r>
      </w:ins>
      <w:del w:id="46" w:author="t77686" w:date="2025-08-18T20:42:00Z">
        <w:r>
          <w:rPr>
            <w:rFonts w:ascii="Times New Roman" w:hAnsi="Times New Roman" w:cs="Times New Roman"/>
            <w:color w:val="000000" w:themeColor="text1"/>
            <w:highlight w:val="yellow"/>
            <w14:textFill>
              <w14:solidFill>
                <w14:schemeClr w14:val="tx1"/>
              </w14:solidFill>
            </w14:textFill>
          </w:rPr>
          <w:delText xml:space="preserve">XXX </w:delText>
        </w:r>
      </w:del>
      <w:r>
        <w:rPr>
          <w:rFonts w:ascii="Times New Roman" w:hAnsi="Times New Roman" w:cs="Times New Roman"/>
          <w:color w:val="000000" w:themeColor="text1"/>
          <w:highlight w:val="yellow"/>
          <w14:textFill>
            <w14:solidFill>
              <w14:schemeClr w14:val="tx1"/>
            </w14:solidFill>
          </w14:textFill>
        </w:rPr>
        <w:t xml:space="preserve">TCRα clones, </w:t>
      </w:r>
      <w:ins w:id="47" w:author="t77686" w:date="2025-08-18T20:42:00Z">
        <w:r>
          <w:rPr>
            <w:rFonts w:hint="eastAsia" w:ascii="Times New Roman" w:hAnsi="Times New Roman" w:cs="Times New Roman"/>
            <w:color w:val="000000" w:themeColor="text1"/>
            <w:highlight w:val="yellow"/>
            <w14:textFill>
              <w14:solidFill>
                <w14:schemeClr w14:val="tx1"/>
              </w14:solidFill>
            </w14:textFill>
          </w:rPr>
          <w:t xml:space="preserve">216 </w:t>
        </w:r>
      </w:ins>
      <w:del w:id="48" w:author="t77686" w:date="2025-08-18T20:42:00Z">
        <w:r>
          <w:rPr>
            <w:rFonts w:ascii="Times New Roman" w:hAnsi="Times New Roman" w:cs="Times New Roman"/>
            <w:color w:val="000000" w:themeColor="text1"/>
            <w:highlight w:val="yellow"/>
            <w14:textFill>
              <w14:solidFill>
                <w14:schemeClr w14:val="tx1"/>
              </w14:solidFill>
            </w14:textFill>
          </w:rPr>
          <w:delText xml:space="preserve">XXX </w:delText>
        </w:r>
      </w:del>
      <w:r>
        <w:rPr>
          <w:rFonts w:ascii="Times New Roman" w:hAnsi="Times New Roman" w:cs="Times New Roman"/>
          <w:color w:val="000000" w:themeColor="text1"/>
          <w:highlight w:val="yellow"/>
          <w14:textFill>
            <w14:solidFill>
              <w14:schemeClr w14:val="tx1"/>
            </w14:solidFill>
          </w14:textFill>
        </w:rPr>
        <w:t xml:space="preserve">TCRβ </w:t>
      </w:r>
      <w:r>
        <w:rPr>
          <w:rFonts w:hint="eastAsia" w:ascii="Times New Roman" w:hAnsi="Times New Roman" w:cs="Times New Roman"/>
          <w:color w:val="000000" w:themeColor="text1"/>
          <w:highlight w:val="yellow"/>
          <w14:textFill>
            <w14:solidFill>
              <w14:schemeClr w14:val="tx1"/>
            </w14:solidFill>
          </w14:textFill>
        </w:rPr>
        <w:t>clone</w:t>
      </w:r>
      <w:r>
        <w:rPr>
          <w:rFonts w:ascii="Times New Roman" w:hAnsi="Times New Roman" w:cs="Times New Roman"/>
          <w:color w:val="000000" w:themeColor="text1"/>
          <w:highlight w:val="yellow"/>
          <w14:textFill>
            <w14:solidFill>
              <w14:schemeClr w14:val="tx1"/>
            </w14:solidFill>
          </w14:textFill>
        </w:rPr>
        <w:t xml:space="preserve">s, </w:t>
      </w:r>
      <w:ins w:id="49" w:author="t77686" w:date="2025-08-18T20:43:00Z">
        <w:r>
          <w:rPr>
            <w:rFonts w:hint="eastAsia" w:ascii="Times New Roman" w:hAnsi="Times New Roman" w:cs="Times New Roman"/>
            <w:color w:val="000000" w:themeColor="text1"/>
            <w:highlight w:val="yellow"/>
            <w14:textFill>
              <w14:solidFill>
                <w14:schemeClr w14:val="tx1"/>
              </w14:solidFill>
            </w14:textFill>
          </w:rPr>
          <w:t xml:space="preserve">2315 </w:t>
        </w:r>
      </w:ins>
      <w:del w:id="50" w:author="t77686" w:date="2025-08-18T20:43:00Z">
        <w:r>
          <w:rPr>
            <w:rFonts w:ascii="Times New Roman" w:hAnsi="Times New Roman" w:cs="Times New Roman"/>
            <w:color w:val="000000" w:themeColor="text1"/>
            <w:highlight w:val="yellow"/>
            <w14:textFill>
              <w14:solidFill>
                <w14:schemeClr w14:val="tx1"/>
              </w14:solidFill>
            </w14:textFill>
          </w:rPr>
          <w:delText xml:space="preserve">XXX </w:delText>
        </w:r>
      </w:del>
      <w:r>
        <w:rPr>
          <w:rFonts w:ascii="Times New Roman" w:hAnsi="Times New Roman" w:cs="Times New Roman"/>
          <w:color w:val="000000" w:themeColor="text1"/>
          <w:highlight w:val="yellow"/>
          <w14:textFill>
            <w14:solidFill>
              <w14:schemeClr w14:val="tx1"/>
            </w14:solidFill>
          </w14:textFill>
        </w:rPr>
        <w:t xml:space="preserve">IgH clones </w:t>
      </w:r>
      <w:r>
        <w:rPr>
          <w:rFonts w:hint="eastAsia" w:ascii="Times New Roman" w:hAnsi="Times New Roman" w:cs="Times New Roman"/>
          <w:color w:val="000000" w:themeColor="text1"/>
          <w:highlight w:val="yellow"/>
          <w14:textFill>
            <w14:solidFill>
              <w14:schemeClr w14:val="tx1"/>
            </w14:solidFill>
          </w14:textFill>
        </w:rPr>
        <w:t>and</w:t>
      </w:r>
      <w:r>
        <w:rPr>
          <w:rFonts w:ascii="Times New Roman" w:hAnsi="Times New Roman" w:cs="Times New Roman"/>
          <w:color w:val="000000" w:themeColor="text1"/>
          <w:highlight w:val="yellow"/>
          <w14:textFill>
            <w14:solidFill>
              <w14:schemeClr w14:val="tx1"/>
            </w14:solidFill>
          </w14:textFill>
        </w:rPr>
        <w:t xml:space="preserve"> </w:t>
      </w:r>
      <w:ins w:id="51" w:author="t77686" w:date="2025-08-18T20:43:00Z">
        <w:r>
          <w:rPr>
            <w:rFonts w:hint="eastAsia" w:ascii="Times New Roman" w:hAnsi="Times New Roman" w:cs="Times New Roman"/>
            <w:color w:val="000000" w:themeColor="text1"/>
            <w:highlight w:val="yellow"/>
            <w14:textFill>
              <w14:solidFill>
                <w14:schemeClr w14:val="tx1"/>
              </w14:solidFill>
            </w14:textFill>
          </w:rPr>
          <w:t xml:space="preserve">751 </w:t>
        </w:r>
      </w:ins>
      <w:del w:id="52" w:author="t77686" w:date="2025-08-18T20:43:00Z">
        <w:r>
          <w:rPr>
            <w:rFonts w:ascii="Times New Roman" w:hAnsi="Times New Roman" w:cs="Times New Roman"/>
            <w:color w:val="000000" w:themeColor="text1"/>
            <w:highlight w:val="yellow"/>
            <w14:textFill>
              <w14:solidFill>
                <w14:schemeClr w14:val="tx1"/>
              </w14:solidFill>
            </w14:textFill>
          </w:rPr>
          <w:delText xml:space="preserve">XXX </w:delText>
        </w:r>
      </w:del>
      <w:r>
        <w:rPr>
          <w:rFonts w:ascii="Times New Roman" w:hAnsi="Times New Roman" w:cs="Times New Roman"/>
          <w:color w:val="000000" w:themeColor="text1"/>
          <w:highlight w:val="yellow"/>
          <w14:textFill>
            <w14:solidFill>
              <w14:schemeClr w14:val="tx1"/>
            </w14:solidFill>
          </w14:textFill>
        </w:rPr>
        <w:t>IgK/L clones were in each tumor</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b/>
          <w:bCs/>
          <w:color w:val="000000" w:themeColor="text1"/>
          <w14:textFill>
            <w14:solidFill>
              <w14:schemeClr w14:val="tx1"/>
            </w14:solidFill>
          </w14:textFill>
        </w:rPr>
        <w:t>Figure 3e</w:t>
      </w:r>
      <w:r>
        <w:rPr>
          <w:rFonts w:ascii="Times New Roman" w:hAnsi="Times New Roman" w:cs="Times New Roman"/>
          <w:color w:val="000000" w:themeColor="text1"/>
          <w14:textFill>
            <w14:solidFill>
              <w14:schemeClr w14:val="tx1"/>
            </w14:solidFill>
          </w14:textFill>
        </w:rPr>
        <w:t>). Unsupervised clustering</w:t>
      </w:r>
      <w:r>
        <w:rPr>
          <w:rFonts w:ascii="Times New Roman" w:hAnsi="Times New Roman" w:cs="Times New Roman"/>
          <w:color w:val="000000" w:themeColor="text1"/>
          <w14:textFill>
            <w14:solidFill>
              <w14:schemeClr w14:val="tx1"/>
            </w14:solidFill>
          </w14:textFill>
        </w:rPr>
        <w:fldChar w:fldCharType="begin"/>
      </w:r>
      <w:r>
        <w:rPr>
          <w:rFonts w:ascii="Times New Roman" w:hAnsi="Times New Roman" w:cs="Times New Roman"/>
          <w:color w:val="000000" w:themeColor="text1"/>
          <w14:textFill>
            <w14:solidFill>
              <w14:schemeClr w14:val="tx1"/>
            </w14:solidFill>
          </w14:textFill>
        </w:rPr>
        <w:instrText xml:space="preserve"> ADDIN EN.CITE &lt;EndNote&gt;&lt;Cite&gt;&lt;Author&gt;Beccuti&lt;/Author&gt;&lt;Year&gt;2023&lt;/Year&gt;&lt;RecNum&gt;71&lt;/RecNum&gt;&lt;DisplayText&gt;&lt;style face="superscript"&gt;43&lt;/style&gt;&lt;/DisplayText&gt;&lt;record&gt;&lt;rec-number&gt;71&lt;/rec-number&gt;&lt;foreign-keys&gt;&lt;key app="EN" db-id="zss5tssatdf2r2e5p56vstxgpvwt9w2epfr9" timestamp="1753440678"&gt;71&lt;/key&gt;&lt;/foreign-keys&gt;&lt;ref-type name="Journal Article"&gt;17&lt;/ref-type&gt;&lt;contributors&gt;&lt;authors&gt;&lt;author&gt;Beccuti, M.&lt;/author&gt;&lt;author&gt;Calogero, R. A.&lt;/author&gt;&lt;/authors&gt;&lt;/contributors&gt;&lt;auth-address&gt;Department of Computer Science, University of Torino, Turin, Italy. marco.beccuti@unito.it.&amp;#xD;Molecular Biotechnology Center, University of Torino, Torino, Italy.&lt;/auth-address&gt;&lt;titles&gt;&lt;title&gt;Single-Cell RNAseq Clustering&lt;/title&gt;&lt;secondary-title&gt;Methods Mol Biol&lt;/secondary-title&gt;&lt;/titles&gt;&lt;periodical&gt;&lt;full-title&gt;Methods Mol Biol&lt;/full-title&gt;&lt;/periodical&gt;&lt;pages&gt;241-250&lt;/pages&gt;&lt;volume&gt;2584&lt;/volume&gt;&lt;keywords&gt;&lt;keyword&gt;Sequence Analysis, RNA/methods&lt;/keyword&gt;&lt;keyword&gt;*Single-Cell Analysis/methods&lt;/keyword&gt;&lt;keyword&gt;*Single-Cell Gene Expression Analysis&lt;/keyword&gt;&lt;keyword&gt;Cluster Analysis&lt;/keyword&gt;&lt;keyword&gt;Gene Expression Profiling/methods&lt;/keyword&gt;&lt;keyword&gt;Algorithms&lt;/keyword&gt;&lt;keyword&gt;Griph&lt;/keyword&gt;&lt;keyword&gt;Lovain modularity&lt;/keyword&gt;&lt;keyword&gt;Sharp&lt;/keyword&gt;&lt;keyword&gt;Seurat&lt;/keyword&gt;&lt;keyword&gt;Single cell transcriptomics&lt;/keyword&gt;&lt;keyword&gt;Unsupervised clustering&lt;/keyword&gt;&lt;/keywords&gt;&lt;dates&gt;&lt;year&gt;2023&lt;/year&gt;&lt;/dates&gt;&lt;isbn&gt;1940-6029 (Electronic)&amp;#xD;1064-3745 (Linking)&lt;/isbn&gt;&lt;accession-num&gt;36495454&lt;/accession-num&gt;&lt;urls&gt;&lt;related-urls&gt;&lt;url&gt;https://www.ncbi.nlm.nih.gov/pubmed/36495454&lt;/url&gt;&lt;/related-urls&gt;&lt;/urls&gt;&lt;electronic-resource-num&gt;10.1007/978-1-0716-2756-3_12&lt;/electronic-resource-num&gt;&lt;remote-database-name&gt;Medline&lt;/remote-database-name&gt;&lt;remote-database-provider&gt;NLM&lt;/remote-database-provider&gt;&lt;/record&gt;&lt;/Cite&gt;&lt;/EndNote&gt;</w:instrText>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43</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xml:space="preserve"> (built in Omicverse</w:t>
      </w:r>
      <w:r>
        <w:rPr>
          <w:rFonts w:ascii="Times New Roman" w:hAnsi="Times New Roman" w:cs="Times New Roman"/>
          <w:color w:val="000000" w:themeColor="text1"/>
          <w14:textFill>
            <w14:solidFill>
              <w14:schemeClr w14:val="tx1"/>
            </w14:solidFill>
          </w14:textFill>
        </w:rPr>
        <w:fldChar w:fldCharType="begin">
          <w:fldData xml:space="preserve">PEVuZE5vdGU+PENpdGU+PEF1dGhvcj5aZW5nPC9BdXRob3I+PFllYXI+MjAyNDwvWWVhcj48UmVj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PEVuZE5vdGU+PENpdGU+PEF1dGhvcj5aZW5nPC9BdXRob3I+PFllYXI+MjAyNDwvWWVhcj48UmVj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44</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xml:space="preserve"> ) of 25μm x 25μm bin spots (bin50) resolved 7 spatial clusters (</w:t>
      </w:r>
      <w:r>
        <w:rPr>
          <w:rFonts w:ascii="Times New Roman" w:hAnsi="Times New Roman" w:cs="Times New Roman"/>
          <w:b/>
          <w:bCs/>
          <w:color w:val="000000" w:themeColor="text1"/>
          <w14:textFill>
            <w14:solidFill>
              <w14:schemeClr w14:val="tx1"/>
            </w14:solidFill>
          </w14:textFill>
        </w:rPr>
        <w:t>Figure 3f-g, Supplementary Fig.5c-d</w:t>
      </w:r>
      <w:r>
        <w:rPr>
          <w:rFonts w:ascii="Times New Roman" w:hAnsi="Times New Roman" w:cs="Times New Roman"/>
          <w:color w:val="000000" w:themeColor="text1"/>
          <w14:textFill>
            <w14:solidFill>
              <w14:schemeClr w14:val="tx1"/>
            </w14:solidFill>
          </w14:textFill>
        </w:rPr>
        <w:t>): alveolar tissue (</w:t>
      </w:r>
      <w:r>
        <w:rPr>
          <w:rFonts w:ascii="Times New Roman" w:hAnsi="Times New Roman" w:cs="Times New Roman"/>
          <w:i/>
          <w:iCs/>
          <w:color w:val="000000" w:themeColor="text1"/>
          <w14:textFill>
            <w14:solidFill>
              <w14:schemeClr w14:val="tx1"/>
            </w14:solidFill>
          </w14:textFill>
        </w:rPr>
        <w:t>SFTPC</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i/>
          <w:iCs/>
          <w:color w:val="000000" w:themeColor="text1"/>
          <w14:textFill>
            <w14:solidFill>
              <w14:schemeClr w14:val="tx1"/>
            </w14:solidFill>
          </w14:textFill>
        </w:rPr>
        <w:t>SFTPD</w:t>
      </w:r>
      <w:r>
        <w:rPr>
          <w:rFonts w:ascii="Times New Roman" w:hAnsi="Times New Roman" w:cs="Times New Roman"/>
          <w:color w:val="000000" w:themeColor="text1"/>
          <w14:textFill>
            <w14:solidFill>
              <w14:schemeClr w14:val="tx1"/>
            </w14:solidFill>
          </w14:textFill>
        </w:rPr>
        <w:t>+), lung cilia (</w:t>
      </w:r>
      <w:r>
        <w:rPr>
          <w:rFonts w:ascii="Times New Roman" w:hAnsi="Times New Roman" w:cs="Times New Roman"/>
          <w:i/>
          <w:iCs/>
          <w:color w:val="000000" w:themeColor="text1"/>
          <w14:textFill>
            <w14:solidFill>
              <w14:schemeClr w14:val="tx1"/>
            </w14:solidFill>
          </w14:textFill>
        </w:rPr>
        <w:t>SCGB1A1</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i/>
          <w:iCs/>
          <w:color w:val="000000" w:themeColor="text1"/>
          <w14:textFill>
            <w14:solidFill>
              <w14:schemeClr w14:val="tx1"/>
            </w14:solidFill>
          </w14:textFill>
        </w:rPr>
        <w:t>CAPS</w:t>
      </w:r>
      <w:r>
        <w:rPr>
          <w:rFonts w:ascii="Times New Roman" w:hAnsi="Times New Roman" w:cs="Times New Roman"/>
          <w:color w:val="000000" w:themeColor="text1"/>
          <w14:textFill>
            <w14:solidFill>
              <w14:schemeClr w14:val="tx1"/>
            </w14:solidFill>
          </w14:textFill>
        </w:rPr>
        <w:t>+), plasma cell aggregates (</w:t>
      </w:r>
      <w:r>
        <w:rPr>
          <w:rFonts w:ascii="Times New Roman" w:hAnsi="Times New Roman" w:cs="Times New Roman"/>
          <w:i/>
          <w:iCs/>
          <w:color w:val="000000" w:themeColor="text1"/>
          <w14:textFill>
            <w14:solidFill>
              <w14:schemeClr w14:val="tx1"/>
            </w14:solidFill>
          </w14:textFill>
        </w:rPr>
        <w:t>JCHAIN</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i/>
          <w:iCs/>
          <w:color w:val="000000" w:themeColor="text1"/>
          <w14:textFill>
            <w14:solidFill>
              <w14:schemeClr w14:val="tx1"/>
            </w14:solidFill>
          </w14:textFill>
        </w:rPr>
        <w:t>IGKC</w:t>
      </w:r>
      <w:r>
        <w:rPr>
          <w:rFonts w:ascii="Times New Roman" w:hAnsi="Times New Roman" w:cs="Times New Roman"/>
          <w:color w:val="000000" w:themeColor="text1"/>
          <w14:textFill>
            <w14:solidFill>
              <w14:schemeClr w14:val="tx1"/>
            </w14:solidFill>
          </w14:textFill>
        </w:rPr>
        <w:t>+), iTLS (</w:t>
      </w:r>
      <w:r>
        <w:rPr>
          <w:rFonts w:ascii="Times New Roman" w:hAnsi="Times New Roman" w:cs="Times New Roman"/>
          <w:i/>
          <w:iCs/>
          <w:color w:val="000000" w:themeColor="text1"/>
          <w14:textFill>
            <w14:solidFill>
              <w14:schemeClr w14:val="tx1"/>
            </w14:solidFill>
          </w14:textFill>
        </w:rPr>
        <w:t>CXCL13</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i/>
          <w:iCs/>
          <w:color w:val="000000" w:themeColor="text1"/>
          <w14:textFill>
            <w14:solidFill>
              <w14:schemeClr w14:val="tx1"/>
            </w14:solidFill>
          </w14:textFill>
        </w:rPr>
        <w:t>MS4A1</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i/>
          <w:iCs/>
          <w:color w:val="000000" w:themeColor="text1"/>
          <w14:textFill>
            <w14:solidFill>
              <w14:schemeClr w14:val="tx1"/>
            </w14:solidFill>
          </w14:textFill>
        </w:rPr>
        <w:t>CD3E</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i/>
          <w:iCs/>
          <w:color w:val="000000" w:themeColor="text1"/>
          <w14:textFill>
            <w14:solidFill>
              <w14:schemeClr w14:val="tx1"/>
            </w14:solidFill>
          </w14:textFill>
        </w:rPr>
        <w:t xml:space="preserve"> CHST4+ IL33+</w:t>
      </w:r>
      <w:r>
        <w:rPr>
          <w:rFonts w:ascii="Times New Roman" w:hAnsi="Times New Roman" w:cs="Times New Roman"/>
          <w:color w:val="000000" w:themeColor="text1"/>
          <w14:textFill>
            <w14:solidFill>
              <w14:schemeClr w14:val="tx1"/>
            </w14:solidFill>
          </w14:textFill>
        </w:rPr>
        <w:t>), myeloid cell-enriched region (</w:t>
      </w:r>
      <w:r>
        <w:rPr>
          <w:rFonts w:ascii="Times New Roman" w:hAnsi="Times New Roman" w:cs="Times New Roman"/>
          <w:i/>
          <w:iCs/>
          <w:color w:val="000000" w:themeColor="text1"/>
          <w14:textFill>
            <w14:solidFill>
              <w14:schemeClr w14:val="tx1"/>
            </w14:solidFill>
          </w14:textFill>
        </w:rPr>
        <w:t>APOC1</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i/>
          <w:iCs/>
          <w:color w:val="000000" w:themeColor="text1"/>
          <w14:textFill>
            <w14:solidFill>
              <w14:schemeClr w14:val="tx1"/>
            </w14:solidFill>
          </w14:textFill>
        </w:rPr>
        <w:t>CTSB</w:t>
      </w:r>
      <w:r>
        <w:rPr>
          <w:rFonts w:ascii="Times New Roman" w:hAnsi="Times New Roman" w:cs="Times New Roman"/>
          <w:color w:val="000000" w:themeColor="text1"/>
          <w14:textFill>
            <w14:solidFill>
              <w14:schemeClr w14:val="tx1"/>
            </w14:solidFill>
          </w14:textFill>
        </w:rPr>
        <w:t>+), immune-excluded stroma (</w:t>
      </w:r>
      <w:r>
        <w:rPr>
          <w:rFonts w:ascii="Times New Roman" w:hAnsi="Times New Roman" w:cs="Times New Roman"/>
          <w:i/>
          <w:iCs/>
          <w:color w:val="000000" w:themeColor="text1"/>
          <w14:textFill>
            <w14:solidFill>
              <w14:schemeClr w14:val="tx1"/>
            </w14:solidFill>
          </w14:textFill>
        </w:rPr>
        <w:t>CXCL13- MS4A1- JCHAIN- COL1A1</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i/>
          <w:iCs/>
          <w:color w:val="000000" w:themeColor="text1"/>
          <w14:textFill>
            <w14:solidFill>
              <w14:schemeClr w14:val="tx1"/>
            </w14:solidFill>
          </w14:textFill>
        </w:rPr>
        <w:t>COL1A2</w:t>
      </w:r>
      <w:r>
        <w:rPr>
          <w:rFonts w:ascii="Times New Roman" w:hAnsi="Times New Roman" w:cs="Times New Roman"/>
          <w:color w:val="000000" w:themeColor="text1"/>
          <w14:textFill>
            <w14:solidFill>
              <w14:schemeClr w14:val="tx1"/>
            </w14:solidFill>
          </w14:textFill>
        </w:rPr>
        <w:t>+) and tumor (</w:t>
      </w:r>
      <w:r>
        <w:rPr>
          <w:rFonts w:ascii="Times New Roman" w:hAnsi="Times New Roman" w:cs="Times New Roman"/>
          <w:i/>
          <w:iCs/>
          <w:color w:val="000000" w:themeColor="text1"/>
          <w14:textFill>
            <w14:solidFill>
              <w14:schemeClr w14:val="tx1"/>
            </w14:solidFill>
          </w14:textFill>
        </w:rPr>
        <w:t>EPCAM+ KRT18+</w:t>
      </w:r>
      <w:r>
        <w:rPr>
          <w:rFonts w:ascii="Times New Roman" w:hAnsi="Times New Roman" w:cs="Times New Roman"/>
          <w:color w:val="000000" w:themeColor="text1"/>
          <w14:textFill>
            <w14:solidFill>
              <w14:schemeClr w14:val="tx1"/>
            </w14:solidFill>
          </w14:textFill>
        </w:rPr>
        <w:t>). We applied Density-Based Spatial Clustering of Applications with Noise (DBSCAN, A density-based algorithm for discovering clusters in large spatial databases with noise)</w:t>
      </w:r>
      <w:r>
        <w:rPr>
          <w:rFonts w:ascii="Times New Roman" w:hAnsi="Times New Roman" w:cs="Times New Roman"/>
          <w:color w:val="000000" w:themeColor="text1"/>
          <w14:textFill>
            <w14:solidFill>
              <w14:schemeClr w14:val="tx1"/>
            </w14:solidFill>
          </w14:textFill>
        </w:rPr>
        <w:fldChar w:fldCharType="begin"/>
      </w:r>
      <w:r>
        <w:rPr>
          <w:rFonts w:ascii="Times New Roman" w:hAnsi="Times New Roman" w:cs="Times New Roman"/>
          <w:color w:val="000000" w:themeColor="text1"/>
          <w14:textFill>
            <w14:solidFill>
              <w14:schemeClr w14:val="tx1"/>
            </w14:solidFill>
          </w14:textFill>
        </w:rPr>
        <w:instrText xml:space="preserve"> ADDIN EN.CITE &lt;EndNote&gt;&lt;Cite&gt;&lt;Author&gt;Kondo&lt;/Author&gt;&lt;Year&gt;2022&lt;/Year&gt;&lt;RecNum&gt;73&lt;/RecNum&gt;&lt;DisplayText&gt;&lt;style face="superscript"&gt;45&lt;/style&gt;&lt;/DisplayText&gt;&lt;record&gt;&lt;rec-number&gt;73&lt;/rec-number&gt;&lt;foreign-keys&gt;&lt;key app="EN" db-id="zss5tssatdf2r2e5p56vstxgpvwt9w2epfr9" timestamp="1753440844"&gt;73&lt;/key&gt;&lt;/foreign-keys&gt;&lt;ref-type name="Journal Article"&gt;17&lt;/ref-type&gt;&lt;contributors&gt;&lt;authors&gt;&lt;author&gt;Kondo, T.&lt;/author&gt;&lt;author&gt;Saito, Y.&lt;/author&gt;&lt;/authors&gt;&lt;/contributors&gt;&lt;auth-address&gt;Department of Chemistry, Faculty of Science, Gakushuin University, Toshima-ku, Tokyo 171-8588, Japan.&lt;/auth-address&gt;&lt;titles&gt;&lt;title&gt;Single-Pulsed SERS with Density-Based Clustering Analysis&lt;/title&gt;&lt;secondary-title&gt;J Phys Chem A&lt;/secondary-title&gt;&lt;/titles&gt;&lt;periodical&gt;&lt;full-title&gt;J Phys Chem A&lt;/full-title&gt;&lt;/periodical&gt;&lt;pages&gt;1755-1760&lt;/pages&gt;&lt;volume&gt;126&lt;/volume&gt;&lt;number&gt;10&lt;/number&gt;&lt;edition&gt;20220308&lt;/edition&gt;&lt;dates&gt;&lt;year&gt;2022&lt;/year&gt;&lt;pub-dates&gt;&lt;date&gt;Mar 17&lt;/date&gt;&lt;/pub-dates&gt;&lt;/dates&gt;&lt;isbn&gt;1520-5215 (Electronic)&amp;#xD;1089-5639 (Linking)&lt;/isbn&gt;&lt;accession-num&gt;35259872&lt;/accession-num&gt;&lt;urls&gt;&lt;related-urls&gt;&lt;url&gt;https://www.ncbi.nlm.nih.gov/pubmed/35259872&lt;/url&gt;&lt;/related-urls&gt;&lt;/urls&gt;&lt;electronic-resource-num&gt;10.1021/acs.jpca.1c09873&lt;/electronic-resource-num&gt;&lt;remote-database-name&gt;PubMed-not-MEDLINE&lt;/remote-database-name&gt;&lt;remote-database-provider&gt;NLM&lt;/remote-database-provider&gt;&lt;/record&gt;&lt;/Cite&gt;&lt;/EndNote&gt;</w:instrText>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45</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xml:space="preserve"> to these 6 tumors to partition spatially discrete iTLS clusters. As a result, we identified 3~10 spatially discrete iTLSs clusters in each tumor section (</w:t>
      </w:r>
      <w:r>
        <w:rPr>
          <w:rFonts w:ascii="Times New Roman" w:hAnsi="Times New Roman" w:cs="Times New Roman"/>
          <w:b/>
          <w:bCs/>
          <w:color w:val="000000" w:themeColor="text1"/>
          <w14:textFill>
            <w14:solidFill>
              <w14:schemeClr w14:val="tx1"/>
            </w14:solidFill>
          </w14:textFill>
        </w:rPr>
        <w:t>Figure 3g, Supplementary Fig.5e</w:t>
      </w:r>
      <w:r>
        <w:rPr>
          <w:rFonts w:ascii="Times New Roman" w:hAnsi="Times New Roman" w:cs="Times New Roman"/>
          <w:color w:val="000000" w:themeColor="text1"/>
          <w14:textFill>
            <w14:solidFill>
              <w14:schemeClr w14:val="tx1"/>
            </w14:solidFill>
          </w14:textFill>
        </w:rPr>
        <w:t xml:space="preserve">). By checking the shared IgH clones by </w:t>
      </w:r>
      <w:r>
        <w:rPr>
          <w:rFonts w:hint="eastAsia" w:ascii="Times New Roman" w:hAnsi="Times New Roman" w:cs="Times New Roman"/>
          <w:color w:val="000000" w:themeColor="text1"/>
          <w14:textFill>
            <w14:solidFill>
              <w14:schemeClr w14:val="tx1"/>
            </w14:solidFill>
          </w14:textFill>
        </w:rPr>
        <w:t>top</w:t>
      </w:r>
      <w:r>
        <w:rPr>
          <w:rFonts w:ascii="Times New Roman" w:hAnsi="Times New Roman" w:cs="Times New Roman"/>
          <w:color w:val="000000" w:themeColor="text1"/>
          <w14:textFill>
            <w14:solidFill>
              <w14:schemeClr w14:val="tx1"/>
            </w14:solidFill>
          </w14:textFill>
        </w:rPr>
        <w:t xml:space="preserve">5 iTLSs in LUAD_P1, we observed a minor clone sharing ranging from </w:t>
      </w:r>
      <w:commentRangeStart w:id="0"/>
      <w:r>
        <w:rPr>
          <w:rFonts w:ascii="Times New Roman" w:hAnsi="Times New Roman" w:cs="Times New Roman"/>
          <w:color w:val="000000" w:themeColor="text1"/>
          <w14:textFill>
            <w14:solidFill>
              <w14:schemeClr w14:val="tx1"/>
            </w14:solidFill>
          </w14:textFill>
        </w:rPr>
        <w:t>6.15%~8.82% (</w:t>
      </w:r>
      <w:r>
        <w:rPr>
          <w:rFonts w:ascii="Times New Roman" w:hAnsi="Times New Roman" w:cs="Times New Roman"/>
          <w:b/>
          <w:bCs/>
          <w:color w:val="000000" w:themeColor="text1"/>
          <w14:textFill>
            <w14:solidFill>
              <w14:schemeClr w14:val="tx1"/>
            </w14:solidFill>
          </w14:textFill>
        </w:rPr>
        <w:t>Figure 3h</w:t>
      </w:r>
      <w:ins w:id="53" w:author="小娟 詹" w:date="2025-08-20T14:51:00Z">
        <w:r>
          <w:rPr>
            <w:rFonts w:ascii="Times New Roman" w:hAnsi="Times New Roman" w:cs="Times New Roman"/>
            <w:color w:val="000000" w:themeColor="text1"/>
            <w14:textFill>
              <w14:solidFill>
                <w14:schemeClr w14:val="tx1"/>
              </w14:solidFill>
            </w14:textFill>
          </w:rPr>
          <w:t>)</w:t>
        </w:r>
        <w:commentRangeEnd w:id="0"/>
      </w:ins>
      <w:ins w:id="54" w:author="小娟 詹" w:date="2025-08-20T14:51:00Z">
        <w:r>
          <w:rPr>
            <w:rStyle w:val="13"/>
            <w:rFonts w:asciiTheme="minorHAnsi" w:hAnsiTheme="minorHAnsi" w:eastAsiaTheme="minorEastAsia" w:cstheme="minorBidi"/>
            <w:kern w:val="2"/>
          </w:rPr>
          <w:commentReference w:id="0"/>
        </w:r>
      </w:ins>
      <w:ins w:id="55" w:author="小娟 詹" w:date="2025-08-20T14:51:00Z">
        <w:r>
          <w:rPr>
            <w:rFonts w:ascii="Times New Roman" w:hAnsi="Times New Roman" w:cs="Times New Roman"/>
            <w:color w:val="000000" w:themeColor="text1"/>
            <w14:textFill>
              <w14:solidFill>
                <w14:schemeClr w14:val="tx1"/>
              </w14:solidFill>
            </w14:textFill>
          </w:rPr>
          <w:t>,</w:t>
        </w:r>
      </w:ins>
      <w:del w:id="56" w:author="小娟 詹" w:date="2025-08-20T14:51:00Z">
        <w:r>
          <w:rPr>
            <w:rFonts w:ascii="Times New Roman" w:hAnsi="Times New Roman" w:cs="Times New Roman"/>
            <w:color w:val="000000" w:themeColor="text1"/>
            <w14:textFill>
              <w14:solidFill>
                <w14:schemeClr w14:val="tx1"/>
              </w14:solidFill>
            </w14:textFill>
          </w:rPr>
          <w:delText>),</w:delText>
        </w:r>
      </w:del>
      <w:r>
        <w:rPr>
          <w:rFonts w:ascii="Times New Roman" w:hAnsi="Times New Roman" w:cs="Times New Roman"/>
          <w:color w:val="000000" w:themeColor="text1"/>
          <w14:textFill>
            <w14:solidFill>
              <w14:schemeClr w14:val="tx1"/>
            </w14:solidFill>
          </w14:textFill>
        </w:rPr>
        <w:t xml:space="preserve"> implicating a strong spatial heterogeneity of iTLSs. To further validate this observation, we calculated the clone type sharing by different iTLSs in all 6 LUAD tumors with multiple iTLSs and plotted the result as elbow plots (</w:t>
      </w:r>
      <w:r>
        <w:rPr>
          <w:rFonts w:ascii="Times New Roman" w:hAnsi="Times New Roman" w:cs="Times New Roman"/>
          <w:b/>
          <w:bCs/>
          <w:color w:val="000000" w:themeColor="text1"/>
          <w14:textFill>
            <w14:solidFill>
              <w14:schemeClr w14:val="tx1"/>
            </w14:solidFill>
          </w14:textFill>
        </w:rPr>
        <w:t>Figure 3i</w:t>
      </w:r>
      <w:r>
        <w:rPr>
          <w:rFonts w:ascii="Times New Roman" w:hAnsi="Times New Roman" w:cs="Times New Roman"/>
          <w:color w:val="000000" w:themeColor="text1"/>
          <w14:textFill>
            <w14:solidFill>
              <w14:schemeClr w14:val="tx1"/>
            </w14:solidFill>
          </w14:textFill>
        </w:rPr>
        <w:t>). Again, ~</w:t>
      </w:r>
      <w:ins w:id="57" w:author="t77686" w:date="2025-08-18T20:45:00Z">
        <w:r>
          <w:rPr>
            <w:rFonts w:hint="eastAsia" w:ascii="Times New Roman" w:hAnsi="Times New Roman" w:cs="Times New Roman"/>
            <w:color w:val="000000" w:themeColor="text1"/>
            <w14:textFill>
              <w14:solidFill>
                <w14:schemeClr w14:val="tx1"/>
              </w14:solidFill>
            </w14:textFill>
          </w:rPr>
          <w:t>7</w:t>
        </w:r>
      </w:ins>
      <w:del w:id="58" w:author="t77686" w:date="2025-08-18T20:45:00Z">
        <w:r>
          <w:rPr>
            <w:rFonts w:ascii="Times New Roman" w:hAnsi="Times New Roman" w:cs="Times New Roman"/>
            <w:color w:val="000000" w:themeColor="text1"/>
            <w14:textFill>
              <w14:solidFill>
                <w14:schemeClr w14:val="tx1"/>
              </w14:solidFill>
            </w14:textFill>
          </w:rPr>
          <w:delText>8</w:delText>
        </w:r>
      </w:del>
      <w:r>
        <w:rPr>
          <w:rFonts w:ascii="Times New Roman" w:hAnsi="Times New Roman" w:cs="Times New Roman"/>
          <w:color w:val="000000" w:themeColor="text1"/>
          <w14:textFill>
            <w14:solidFill>
              <w14:schemeClr w14:val="tx1"/>
            </w14:solidFill>
          </w14:textFill>
        </w:rPr>
        <w:t>0% IgH clones and ~</w:t>
      </w:r>
      <w:ins w:id="59" w:author="t77686" w:date="2025-08-18T20:45:00Z">
        <w:r>
          <w:rPr>
            <w:rFonts w:hint="eastAsia" w:ascii="Times New Roman" w:hAnsi="Times New Roman" w:cs="Times New Roman"/>
            <w:color w:val="000000" w:themeColor="text1"/>
            <w14:textFill>
              <w14:solidFill>
                <w14:schemeClr w14:val="tx1"/>
              </w14:solidFill>
            </w14:textFill>
          </w:rPr>
          <w:t>6</w:t>
        </w:r>
      </w:ins>
      <w:del w:id="60" w:author="t77686" w:date="2025-08-18T20:45:00Z">
        <w:r>
          <w:rPr>
            <w:rFonts w:ascii="Times New Roman" w:hAnsi="Times New Roman" w:cs="Times New Roman"/>
            <w:color w:val="000000" w:themeColor="text1"/>
            <w14:textFill>
              <w14:solidFill>
                <w14:schemeClr w14:val="tx1"/>
              </w14:solidFill>
            </w14:textFill>
          </w:rPr>
          <w:delText>7</w:delText>
        </w:r>
      </w:del>
      <w:r>
        <w:rPr>
          <w:rFonts w:ascii="Times New Roman" w:hAnsi="Times New Roman" w:cs="Times New Roman"/>
          <w:color w:val="000000" w:themeColor="text1"/>
          <w14:textFill>
            <w14:solidFill>
              <w14:schemeClr w14:val="tx1"/>
            </w14:solidFill>
          </w14:textFill>
        </w:rPr>
        <w:t>0% TCRβ clones were found unique (appeared in only 1 iTLS) in different iTLSs of each tumor, whereas &lt; 5% IgH clones and TCRβ clones were found shared by 3 or more iTLSs within each tumor (</w:t>
      </w:r>
      <w:r>
        <w:rPr>
          <w:rFonts w:ascii="Times New Roman" w:hAnsi="Times New Roman" w:cs="Times New Roman"/>
          <w:b/>
          <w:bCs/>
          <w:color w:val="000000" w:themeColor="text1"/>
          <w14:textFill>
            <w14:solidFill>
              <w14:schemeClr w14:val="tx1"/>
            </w14:solidFill>
          </w14:textFill>
        </w:rPr>
        <w:t>Figure 3i</w:t>
      </w:r>
      <w:r>
        <w:rPr>
          <w:rFonts w:ascii="Times New Roman" w:hAnsi="Times New Roman" w:cs="Times New Roman"/>
          <w:color w:val="000000" w:themeColor="text1"/>
          <w14:textFill>
            <w14:solidFill>
              <w14:schemeClr w14:val="tx1"/>
            </w14:solidFill>
          </w14:textFill>
        </w:rPr>
        <w:t>). Interestingly, though rare clones were shared by spatially discrete iTLSs,</w:t>
      </w:r>
      <w:r>
        <w:rPr>
          <w:rFonts w:hint="eastAsia"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t xml:space="preserve">we observed over </w:t>
      </w:r>
      <w:ins w:id="61" w:author="t77686" w:date="2025-08-18T20:47:00Z">
        <w:r>
          <w:rPr>
            <w:rFonts w:ascii="Times New Roman" w:hAnsi="Times New Roman" w:cs="Times New Roman"/>
            <w:color w:val="000000" w:themeColor="text1"/>
            <w14:textFill>
              <w14:solidFill>
                <w14:schemeClr w14:val="tx1"/>
              </w14:solidFill>
            </w14:textFill>
          </w:rPr>
          <w:t>90</w:t>
        </w:r>
      </w:ins>
      <w:del w:id="62" w:author="t77686" w:date="2025-08-18T20:47:00Z">
        <w:r>
          <w:rPr>
            <w:rFonts w:ascii="Times New Roman" w:hAnsi="Times New Roman" w:cs="Times New Roman"/>
            <w:color w:val="000000" w:themeColor="text1"/>
            <w14:textFill>
              <w14:solidFill>
                <w14:schemeClr w14:val="tx1"/>
              </w14:solidFill>
            </w14:textFill>
          </w:rPr>
          <w:delText>8</w:delText>
        </w:r>
      </w:del>
      <w:del w:id="63" w:author="t77686" w:date="2025-08-18T20:45:00Z">
        <w:r>
          <w:rPr>
            <w:rFonts w:ascii="Times New Roman" w:hAnsi="Times New Roman" w:cs="Times New Roman"/>
            <w:color w:val="000000" w:themeColor="text1"/>
            <w14:textFill>
              <w14:solidFill>
                <w14:schemeClr w14:val="tx1"/>
              </w14:solidFill>
            </w14:textFill>
          </w:rPr>
          <w:delText>5</w:delText>
        </w:r>
      </w:del>
      <w:r>
        <w:rPr>
          <w:rFonts w:ascii="Times New Roman" w:hAnsi="Times New Roman" w:cs="Times New Roman"/>
          <w:color w:val="000000" w:themeColor="text1"/>
          <w14:textFill>
            <w14:solidFill>
              <w14:schemeClr w14:val="tx1"/>
            </w14:solidFill>
          </w14:textFill>
        </w:rPr>
        <w:t>% IgH and TCRβ clones could be also observed outside the iTLSs, suggesting a crucial role of iTLS in supplying tumor-infiltrating lymphocytes (</w:t>
      </w:r>
      <w:r>
        <w:rPr>
          <w:rFonts w:ascii="Times New Roman" w:hAnsi="Times New Roman" w:cs="Times New Roman"/>
          <w:b/>
          <w:bCs/>
          <w:color w:val="000000" w:themeColor="text1"/>
          <w14:textFill>
            <w14:solidFill>
              <w14:schemeClr w14:val="tx1"/>
            </w14:solidFill>
          </w14:textFill>
        </w:rPr>
        <w:t>Figure 3j</w:t>
      </w:r>
      <w:r>
        <w:rPr>
          <w:rFonts w:ascii="Times New Roman" w:hAnsi="Times New Roman" w:cs="Times New Roman"/>
          <w:color w:val="000000" w:themeColor="text1"/>
          <w14:textFill>
            <w14:solidFill>
              <w14:schemeClr w14:val="tx1"/>
            </w14:solidFill>
          </w14:textFill>
        </w:rPr>
        <w:t>).</w:t>
      </w:r>
    </w:p>
    <w:p w14:paraId="3E975B44">
      <w:pPr>
        <w:spacing w:line="360" w:lineRule="auto"/>
        <w:jc w:val="both"/>
        <w:rPr>
          <w:rFonts w:ascii="Times New Roman" w:hAnsi="Times New Roman" w:cs="Times New Roman"/>
          <w:color w:val="000000" w:themeColor="text1"/>
          <w14:textFill>
            <w14:solidFill>
              <w14:schemeClr w14:val="tx1"/>
            </w14:solidFill>
          </w14:textFill>
        </w:rPr>
      </w:pPr>
    </w:p>
    <w:p w14:paraId="64BC2CE5">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Next, we integrated the transcriptome and clone information to intepret the migration paths of B/plasma cells in the tumor. Mapping iTLS-associated IgH clones revealed extrafollicular egress and convergence on discrete stromal niches (</w:t>
      </w:r>
      <w:r>
        <w:rPr>
          <w:rFonts w:ascii="Times New Roman" w:hAnsi="Times New Roman" w:cs="Times New Roman"/>
          <w:b/>
          <w:bCs/>
          <w:color w:val="000000" w:themeColor="text1"/>
          <w14:textFill>
            <w14:solidFill>
              <w14:schemeClr w14:val="tx1"/>
            </w14:solidFill>
          </w14:textFill>
        </w:rPr>
        <w:t>Figure 3k</w:t>
      </w:r>
      <w:r>
        <w:rPr>
          <w:rFonts w:ascii="Times New Roman" w:hAnsi="Times New Roman" w:cs="Times New Roman"/>
          <w:color w:val="000000" w:themeColor="text1"/>
          <w14:textFill>
            <w14:solidFill>
              <w14:schemeClr w14:val="tx1"/>
            </w14:solidFill>
          </w14:textFill>
        </w:rPr>
        <w:t>), which was further enhanced by iTLS-associated IgH clones aggregation in all examined multi-iTLS tumors (</w:t>
      </w:r>
      <w:r>
        <w:rPr>
          <w:rFonts w:ascii="Times New Roman" w:hAnsi="Times New Roman" w:cs="Times New Roman"/>
          <w:b/>
          <w:bCs/>
          <w:color w:val="000000" w:themeColor="text1"/>
          <w14:textFill>
            <w14:solidFill>
              <w14:schemeClr w14:val="tx1"/>
            </w14:solidFill>
          </w14:textFill>
        </w:rPr>
        <w:t>Supplementary Fig.</w:t>
      </w:r>
      <w:ins w:id="64" w:author="小娟 詹" w:date="2025-08-20T14:51:00Z">
        <w:r>
          <w:rPr>
            <w:rFonts w:ascii="Times New Roman" w:hAnsi="Times New Roman" w:cs="Times New Roman"/>
            <w:b/>
            <w:bCs/>
            <w:color w:val="000000" w:themeColor="text1"/>
            <w14:textFill>
              <w14:solidFill>
                <w14:schemeClr w14:val="tx1"/>
              </w14:solidFill>
            </w14:textFill>
          </w:rPr>
          <w:t>5</w:t>
        </w:r>
      </w:ins>
      <w:ins w:id="65" w:author="t77686" w:date="2025-08-19T09:32:00Z">
        <w:r>
          <w:rPr>
            <w:rFonts w:hint="eastAsia" w:ascii="Times New Roman" w:hAnsi="Times New Roman" w:cs="Times New Roman"/>
            <w:b/>
            <w:bCs/>
            <w:color w:val="000000" w:themeColor="text1"/>
            <w14:textFill>
              <w14:solidFill>
                <w14:schemeClr w14:val="tx1"/>
              </w14:solidFill>
            </w14:textFill>
          </w:rPr>
          <w:t>f</w:t>
        </w:r>
      </w:ins>
      <w:del w:id="66" w:author="t77686" w:date="2025-08-19T09:32:00Z">
        <w:r>
          <w:rPr>
            <w:rFonts w:ascii="Times New Roman" w:hAnsi="Times New Roman" w:cs="Times New Roman"/>
            <w:b/>
            <w:bCs/>
            <w:color w:val="000000" w:themeColor="text1"/>
            <w14:textFill>
              <w14:solidFill>
                <w14:schemeClr w14:val="tx1"/>
              </w14:solidFill>
            </w14:textFill>
          </w:rPr>
          <w:delText>g</w:delText>
        </w:r>
      </w:del>
      <w:del w:id="67" w:author="小娟 詹" w:date="2025-08-20T14:51:00Z">
        <w:r>
          <w:rPr>
            <w:rFonts w:ascii="Times New Roman" w:hAnsi="Times New Roman" w:cs="Times New Roman"/>
            <w:b/>
            <w:bCs/>
            <w:color w:val="000000" w:themeColor="text1"/>
            <w14:textFill>
              <w14:solidFill>
                <w14:schemeClr w14:val="tx1"/>
              </w14:solidFill>
            </w14:textFill>
          </w:rPr>
          <w:delText>5g</w:delText>
        </w:r>
      </w:del>
      <w:r>
        <w:rPr>
          <w:rFonts w:ascii="Times New Roman" w:hAnsi="Times New Roman" w:cs="Times New Roman"/>
          <w:b/>
          <w:bCs/>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t>. B cells differentiate into plasma cells to secrete anti-tumor antibody</w:t>
      </w:r>
      <w:r>
        <w:rPr>
          <w:rFonts w:ascii="Times New Roman" w:hAnsi="Times New Roman" w:cs="Times New Roman"/>
          <w:color w:val="000000" w:themeColor="text1"/>
          <w14:textFill>
            <w14:solidFill>
              <w14:schemeClr w14:val="tx1"/>
            </w14:solidFill>
          </w14:textFill>
        </w:rPr>
        <w:fldChar w:fldCharType="begin">
          <w:fldData xml:space="preserve">PEVuZE5vdGU+PENpdGU+PEF1dGhvcj5NZXlsYW48L0F1dGhvcj48WWVhcj4yMDIyPC9ZZWFyPjxS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PEVuZE5vdGU+PENpdGU+PEF1dGhvcj5NZXlsYW48L0F1dGhvcj48WWVhcj4yMDIyPC9ZZWFyPjxS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20</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To determine whether emigrant B cells complete plasma-cell differentiation at these sites, we transferred cell-type annotations from a public LUAD scRNA-seq atlas (GSE148071) to our in-house generated single-cell resolved spatial data through TACCO</w:t>
      </w:r>
      <w:r>
        <w:rPr>
          <w:rFonts w:ascii="Times New Roman" w:hAnsi="Times New Roman" w:cs="Times New Roman"/>
          <w:color w:val="000000" w:themeColor="text1"/>
          <w14:textFill>
            <w14:solidFill>
              <w14:schemeClr w14:val="tx1"/>
            </w14:solidFill>
          </w14:textFill>
        </w:rPr>
        <w:fldChar w:fldCharType="begin">
          <w:fldData xml:space="preserve">PEVuZE5vdGU+PENpdGU+PEF1dGhvcj5NYWdlczwvQXV0aG9yPjxZZWFyPjIwMjM8L1llYXI+PFJl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PEVuZE5vdGU+PENpdGU+PEF1dGhvcj5NYWdlczwvQXV0aG9yPjxZZWFyPjIwMjM8L1llYXI+PFJl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46</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Marker-gene concordance in both scRNA-seq and cell bins of the spatial transcriptome validated the transfer quality (</w:t>
      </w:r>
      <w:r>
        <w:rPr>
          <w:rFonts w:ascii="Times New Roman" w:hAnsi="Times New Roman" w:cs="Times New Roman"/>
          <w:b/>
          <w:bCs/>
          <w:color w:val="000000" w:themeColor="text1"/>
          <w14:textFill>
            <w14:solidFill>
              <w14:schemeClr w14:val="tx1"/>
            </w14:solidFill>
          </w14:textFill>
        </w:rPr>
        <w:t>Supplementary Fig.6a-c</w:t>
      </w:r>
      <w:r>
        <w:rPr>
          <w:rFonts w:ascii="Times New Roman" w:hAnsi="Times New Roman" w:cs="Times New Roman"/>
          <w:color w:val="000000" w:themeColor="text1"/>
          <w14:textFill>
            <w14:solidFill>
              <w14:schemeClr w14:val="tx1"/>
            </w14:solidFill>
          </w14:textFill>
        </w:rPr>
        <w:t>). While iTLSs harbored dense B and T cells, the emergent niches were overwhelmingly occupied by plasma cells (</w:t>
      </w:r>
      <w:r>
        <w:rPr>
          <w:rFonts w:ascii="Times New Roman" w:hAnsi="Times New Roman" w:cs="Times New Roman"/>
          <w:b/>
          <w:bCs/>
          <w:color w:val="000000" w:themeColor="text1"/>
          <w14:textFill>
            <w14:solidFill>
              <w14:schemeClr w14:val="tx1"/>
            </w14:solidFill>
          </w14:textFill>
        </w:rPr>
        <w:t xml:space="preserve">Figure </w:t>
      </w:r>
      <w:ins w:id="68" w:author="小娟 詹" w:date="2025-08-20T14:51:00Z">
        <w:r>
          <w:rPr>
            <w:rFonts w:ascii="Times New Roman" w:hAnsi="Times New Roman" w:cs="Times New Roman"/>
            <w:b/>
            <w:bCs/>
            <w:color w:val="000000" w:themeColor="text1"/>
            <w14:textFill>
              <w14:solidFill>
                <w14:schemeClr w14:val="tx1"/>
              </w14:solidFill>
            </w14:textFill>
          </w:rPr>
          <w:t>3</w:t>
        </w:r>
      </w:ins>
      <w:ins w:id="69" w:author="t77686" w:date="2025-08-19T09:34:00Z">
        <w:r>
          <w:rPr>
            <w:rFonts w:hint="eastAsia" w:ascii="Times New Roman" w:hAnsi="Times New Roman" w:cs="Times New Roman"/>
            <w:b/>
            <w:bCs/>
            <w:color w:val="000000" w:themeColor="text1"/>
            <w14:textFill>
              <w14:solidFill>
                <w14:schemeClr w14:val="tx1"/>
              </w14:solidFill>
            </w14:textFill>
          </w:rPr>
          <w:t>k</w:t>
        </w:r>
      </w:ins>
      <w:del w:id="70" w:author="t77686" w:date="2025-08-19T09:34:00Z">
        <w:r>
          <w:rPr>
            <w:rFonts w:ascii="Times New Roman" w:hAnsi="Times New Roman" w:cs="Times New Roman"/>
            <w:b/>
            <w:bCs/>
            <w:color w:val="000000" w:themeColor="text1"/>
            <w14:textFill>
              <w14:solidFill>
                <w14:schemeClr w14:val="tx1"/>
              </w14:solidFill>
            </w14:textFill>
          </w:rPr>
          <w:delText>j</w:delText>
        </w:r>
      </w:del>
      <w:del w:id="71" w:author="小娟 詹" w:date="2025-08-20T14:51:00Z">
        <w:r>
          <w:rPr>
            <w:rFonts w:ascii="Times New Roman" w:hAnsi="Times New Roman" w:cs="Times New Roman"/>
            <w:b/>
            <w:bCs/>
            <w:color w:val="000000" w:themeColor="text1"/>
            <w14:textFill>
              <w14:solidFill>
                <w14:schemeClr w14:val="tx1"/>
              </w14:solidFill>
            </w14:textFill>
          </w:rPr>
          <w:delText>3j</w:delText>
        </w:r>
      </w:del>
      <w:r>
        <w:rPr>
          <w:rFonts w:ascii="Times New Roman" w:hAnsi="Times New Roman" w:cs="Times New Roman"/>
          <w:color w:val="000000" w:themeColor="text1"/>
          <w14:textFill>
            <w14:solidFill>
              <w14:schemeClr w14:val="tx1"/>
            </w14:solidFill>
          </w14:textFill>
        </w:rPr>
        <w:t xml:space="preserve">), as evidenced by the intensive expression of </w:t>
      </w:r>
      <w:r>
        <w:rPr>
          <w:rFonts w:ascii="Times New Roman" w:hAnsi="Times New Roman" w:cs="Times New Roman"/>
          <w:i/>
          <w:iCs/>
          <w:color w:val="000000" w:themeColor="text1"/>
          <w14:textFill>
            <w14:solidFill>
              <w14:schemeClr w14:val="tx1"/>
            </w14:solidFill>
          </w14:textFill>
        </w:rPr>
        <w:t>JCHAIN</w:t>
      </w:r>
      <w:r>
        <w:rPr>
          <w:rFonts w:ascii="Times New Roman" w:hAnsi="Times New Roman" w:cs="Times New Roman"/>
          <w:color w:val="000000" w:themeColor="text1"/>
          <w14:textFill>
            <w14:solidFill>
              <w14:schemeClr w14:val="tx1"/>
            </w14:solidFill>
          </w14:textFill>
        </w:rPr>
        <w:t xml:space="preserve"> in the new niches (</w:t>
      </w:r>
      <w:r>
        <w:rPr>
          <w:rFonts w:ascii="Times New Roman" w:hAnsi="Times New Roman" w:cs="Times New Roman"/>
          <w:b/>
          <w:bCs/>
          <w:color w:val="000000" w:themeColor="text1"/>
          <w14:textFill>
            <w14:solidFill>
              <w14:schemeClr w14:val="tx1"/>
            </w14:solidFill>
          </w14:textFill>
        </w:rPr>
        <w:t>Figure 3k</w:t>
      </w:r>
      <w:r>
        <w:rPr>
          <w:rFonts w:ascii="Times New Roman" w:hAnsi="Times New Roman" w:cs="Times New Roman"/>
          <w:color w:val="000000" w:themeColor="text1"/>
          <w14:textFill>
            <w14:solidFill>
              <w14:schemeClr w14:val="tx1"/>
            </w14:solidFill>
          </w14:textFill>
        </w:rPr>
        <w:t xml:space="preserve">). Given the aggregation of plasma cells in the new niche, we named it as plasma cell zones (PCZ) hereafter. Collectively, the above observation suggested that the fate transition from B cells to antibody-secreting plasma cells might be a process that proceeds asynchronously during migration. </w:t>
      </w:r>
    </w:p>
    <w:p w14:paraId="7E72DA66">
      <w:pPr>
        <w:spacing w:line="360" w:lineRule="auto"/>
        <w:jc w:val="both"/>
        <w:rPr>
          <w:rFonts w:ascii="Times New Roman" w:hAnsi="Times New Roman" w:cs="Times New Roman"/>
          <w:color w:val="000000" w:themeColor="text1"/>
          <w14:textFill>
            <w14:solidFill>
              <w14:schemeClr w14:val="tx1"/>
            </w14:solidFill>
          </w14:textFill>
        </w:rPr>
      </w:pPr>
    </w:p>
    <w:p w14:paraId="1FEA157C">
      <w:pPr>
        <w:spacing w:line="360" w:lineRule="auto"/>
        <w:jc w:val="both"/>
        <w:rPr>
          <w:rFonts w:ascii="Times New Roman" w:hAnsi="Times New Roman" w:cs="Times New Roman"/>
          <w:b/>
          <w:bCs/>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Stereo-XCR-seq delineates spatiotemporal fate trajectories of B/plasma cells in iTLSs</w:t>
      </w:r>
    </w:p>
    <w:p w14:paraId="4BD0F93C">
      <w:pPr>
        <w:spacing w:line="360" w:lineRule="auto"/>
        <w:jc w:val="both"/>
        <w:rPr>
          <w:rFonts w:ascii="Times New Roman" w:hAnsi="Times New Roman" w:cs="Times New Roman"/>
          <w:color w:val="000000" w:themeColor="text1"/>
          <w14:textFill>
            <w14:solidFill>
              <w14:schemeClr w14:val="tx1"/>
            </w14:solidFill>
          </w14:textFill>
        </w:rPr>
      </w:pPr>
    </w:p>
    <w:p w14:paraId="3E22F976">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To resolve whether B-cell maturation is a spatially dynamic process, we projected </w:t>
      </w:r>
      <w:r>
        <w:rPr>
          <w:rFonts w:ascii="Times New Roman" w:hAnsi="Times New Roman" w:cs="Times New Roman"/>
          <w:i/>
          <w:iCs/>
          <w:color w:val="000000" w:themeColor="text1"/>
          <w14:textFill>
            <w14:solidFill>
              <w14:schemeClr w14:val="tx1"/>
            </w14:solidFill>
          </w14:textFill>
        </w:rPr>
        <w:t>MS4A1</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i/>
          <w:iCs/>
          <w:color w:val="000000" w:themeColor="text1"/>
          <w14:textFill>
            <w14:solidFill>
              <w14:schemeClr w14:val="tx1"/>
            </w14:solidFill>
          </w14:textFill>
        </w:rPr>
        <w:t>CXCL13</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i/>
          <w:iCs/>
          <w:color w:val="000000" w:themeColor="text1"/>
          <w14:textFill>
            <w14:solidFill>
              <w14:schemeClr w14:val="tx1"/>
            </w14:solidFill>
          </w14:textFill>
        </w:rPr>
        <w:t>IGKC</w:t>
      </w:r>
      <w:r>
        <w:rPr>
          <w:rFonts w:ascii="Times New Roman" w:hAnsi="Times New Roman" w:cs="Times New Roman"/>
          <w:color w:val="000000" w:themeColor="text1"/>
          <w14:textFill>
            <w14:solidFill>
              <w14:schemeClr w14:val="tx1"/>
            </w14:solidFill>
          </w14:textFill>
        </w:rPr>
        <w:t xml:space="preserve">, and </w:t>
      </w:r>
      <w:r>
        <w:rPr>
          <w:rFonts w:ascii="Times New Roman" w:hAnsi="Times New Roman" w:cs="Times New Roman"/>
          <w:i/>
          <w:iCs/>
          <w:color w:val="000000" w:themeColor="text1"/>
          <w14:textFill>
            <w14:solidFill>
              <w14:schemeClr w14:val="tx1"/>
            </w14:solidFill>
          </w14:textFill>
        </w:rPr>
        <w:t>JCHAIN</w:t>
      </w:r>
      <w:r>
        <w:rPr>
          <w:rFonts w:ascii="Times New Roman" w:hAnsi="Times New Roman" w:cs="Times New Roman"/>
          <w:color w:val="000000" w:themeColor="text1"/>
          <w14:textFill>
            <w14:solidFill>
              <w14:schemeClr w14:val="tx1"/>
            </w14:solidFill>
          </w14:textFill>
        </w:rPr>
        <w:t xml:space="preserve"> onto the spatial maps from the 11 LUAD tumors. It turned out iTLSs and PCZs showed mutually exclusive distribution (</w:t>
      </w:r>
      <w:r>
        <w:rPr>
          <w:rFonts w:ascii="Times New Roman" w:hAnsi="Times New Roman" w:cs="Times New Roman"/>
          <w:b/>
          <w:bCs/>
          <w:color w:val="000000" w:themeColor="text1"/>
          <w14:textFill>
            <w14:solidFill>
              <w14:schemeClr w14:val="tx1"/>
            </w14:solidFill>
          </w14:textFill>
        </w:rPr>
        <w:t>Figure 4a-</w:t>
      </w:r>
      <w:r>
        <w:rPr>
          <w:rFonts w:hint="eastAsia" w:ascii="Times New Roman" w:hAnsi="Times New Roman" w:cs="Times New Roman"/>
          <w:b/>
          <w:bCs/>
          <w:color w:val="000000" w:themeColor="text1"/>
          <w14:textFill>
            <w14:solidFill>
              <w14:schemeClr w14:val="tx1"/>
            </w14:solidFill>
          </w14:textFill>
        </w:rPr>
        <w:t>b</w:t>
      </w:r>
      <w:r>
        <w:rPr>
          <w:rFonts w:ascii="Times New Roman" w:hAnsi="Times New Roman" w:cs="Times New Roman"/>
          <w:color w:val="000000" w:themeColor="text1"/>
          <w14:textFill>
            <w14:solidFill>
              <w14:schemeClr w14:val="tx1"/>
            </w14:solidFill>
          </w14:textFill>
        </w:rPr>
        <w:t xml:space="preserve">). By generating PCZ and TLS gene signature scores (Methods), we found that this observation could be further extended to immune disorder in other tissues, including </w:t>
      </w:r>
      <w:r>
        <w:rPr>
          <w:rFonts w:hint="eastAsia" w:ascii="Times New Roman" w:hAnsi="Times New Roman" w:cs="Times New Roman"/>
          <w:color w:val="000000" w:themeColor="text1"/>
          <w14:textFill>
            <w14:solidFill>
              <w14:schemeClr w14:val="tx1"/>
            </w14:solidFill>
          </w14:textFill>
        </w:rPr>
        <w:t>p</w:t>
      </w:r>
      <w:r>
        <w:rPr>
          <w:rFonts w:ascii="Times New Roman" w:hAnsi="Times New Roman" w:cs="Times New Roman"/>
          <w:color w:val="000000" w:themeColor="text1"/>
          <w14:textFill>
            <w14:solidFill>
              <w14:schemeClr w14:val="tx1"/>
            </w14:solidFill>
          </w14:textFill>
        </w:rPr>
        <w:t>rimary biliary cholangitis (PBC), inflammatory bowel disease (IBD), breast cancer (BC), colorectal cancer (CRC), kidney cancer (KC) and gastric cancer (GC), as presented by distinct spatial expression pattern of TLS scores and PCZ scores and related genes (</w:t>
      </w:r>
      <w:r>
        <w:rPr>
          <w:rFonts w:ascii="Times New Roman" w:hAnsi="Times New Roman" w:cs="Times New Roman"/>
          <w:b/>
          <w:bCs/>
          <w:color w:val="000000" w:themeColor="text1"/>
          <w14:textFill>
            <w14:solidFill>
              <w14:schemeClr w14:val="tx1"/>
            </w14:solidFill>
          </w14:textFill>
        </w:rPr>
        <w:t>Supplementary Fig.7a-c</w:t>
      </w:r>
      <w:r>
        <w:rPr>
          <w:rFonts w:ascii="Times New Roman" w:hAnsi="Times New Roman" w:cs="Times New Roman"/>
          <w:color w:val="000000" w:themeColor="text1"/>
          <w14:textFill>
            <w14:solidFill>
              <w14:schemeClr w14:val="tx1"/>
            </w14:solidFill>
          </w14:textFill>
        </w:rPr>
        <w:t>). Deconvolution of cell-type proportions and CD20/CD138 co-staining on serial tumor sections further confirmed enrichment of B cells in iTLSs and plasma cells in PCZs (</w:t>
      </w:r>
      <w:r>
        <w:rPr>
          <w:rFonts w:ascii="Times New Roman" w:hAnsi="Times New Roman" w:cs="Times New Roman"/>
          <w:b/>
          <w:bCs/>
          <w:color w:val="000000" w:themeColor="text1"/>
          <w14:textFill>
            <w14:solidFill>
              <w14:schemeClr w14:val="tx1"/>
            </w14:solidFill>
          </w14:textFill>
        </w:rPr>
        <w:t>Figure 4c-d, Supplementary Fig.7d</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b/>
          <w:bCs/>
          <w:color w:val="000000" w:themeColor="text1"/>
          <w14:textFill>
            <w14:solidFill>
              <w14:schemeClr w14:val="tx1"/>
            </w14:solidFill>
          </w14:textFill>
        </w:rPr>
        <w:t>h</w:t>
      </w:r>
      <w:r>
        <w:rPr>
          <w:rFonts w:ascii="Times New Roman" w:hAnsi="Times New Roman" w:cs="Times New Roman"/>
          <w:color w:val="000000" w:themeColor="text1"/>
          <w14:textFill>
            <w14:solidFill>
              <w14:schemeClr w14:val="tx1"/>
            </w14:solidFill>
          </w14:textFill>
        </w:rPr>
        <w:t>). Combining the observation of shared IgH clones in iTLSs and PCZs (</w:t>
      </w:r>
      <w:r>
        <w:rPr>
          <w:rFonts w:ascii="Times New Roman" w:hAnsi="Times New Roman" w:cs="Times New Roman"/>
          <w:b/>
          <w:bCs/>
          <w:color w:val="000000" w:themeColor="text1"/>
          <w14:textFill>
            <w14:solidFill>
              <w14:schemeClr w14:val="tx1"/>
            </w14:solidFill>
          </w14:textFill>
        </w:rPr>
        <w:t>Figure 3k</w:t>
      </w:r>
      <w:r>
        <w:rPr>
          <w:rFonts w:ascii="Times New Roman" w:hAnsi="Times New Roman" w:cs="Times New Roman"/>
          <w:color w:val="000000" w:themeColor="text1"/>
          <w14:textFill>
            <w14:solidFill>
              <w14:schemeClr w14:val="tx1"/>
            </w14:solidFill>
          </w14:textFill>
        </w:rPr>
        <w:t>), the distinct intratumoral distributions of B cells and plasma cells implicated that B-to-plasma cell differentiation might be coupled to intratumoral re-location.</w:t>
      </w:r>
    </w:p>
    <w:p w14:paraId="5EC8F935">
      <w:pPr>
        <w:spacing w:line="360" w:lineRule="auto"/>
        <w:jc w:val="both"/>
        <w:rPr>
          <w:rFonts w:ascii="Times New Roman" w:hAnsi="Times New Roman" w:cs="Times New Roman"/>
          <w:color w:val="000000" w:themeColor="text1"/>
          <w14:textFill>
            <w14:solidFill>
              <w14:schemeClr w14:val="tx1"/>
            </w14:solidFill>
          </w14:textFill>
        </w:rPr>
      </w:pPr>
    </w:p>
    <w:p w14:paraId="089BCBF9">
      <w:pPr>
        <w:spacing w:line="360" w:lineRule="auto"/>
        <w:jc w:val="both"/>
        <w:rPr>
          <w:rFonts w:ascii="Times New Roman" w:hAnsi="Times New Roman" w:cs="Times New Roman"/>
          <w:strike/>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We next reconstructed the molecular itinerary underpinning this re-location to elaborate the spatiotemporal fate transition from B cells to plasma cells in LUAD. Firstly, we investigated the B/plasma cells residing niches (</w:t>
      </w:r>
      <w:r>
        <w:rPr>
          <w:rFonts w:ascii="Times New Roman" w:hAnsi="Times New Roman" w:cs="Times New Roman"/>
          <w:b/>
          <w:bCs/>
          <w:color w:val="000000" w:themeColor="text1"/>
          <w14:textFill>
            <w14:solidFill>
              <w14:schemeClr w14:val="tx1"/>
            </w14:solidFill>
          </w14:textFill>
        </w:rPr>
        <w:t>Figure 4e</w:t>
      </w:r>
      <w:r>
        <w:rPr>
          <w:rFonts w:ascii="Times New Roman" w:hAnsi="Times New Roman" w:cs="Times New Roman"/>
          <w:color w:val="000000" w:themeColor="text1"/>
          <w14:textFill>
            <w14:solidFill>
              <w14:schemeClr w14:val="tx1"/>
            </w14:solidFill>
          </w14:textFill>
        </w:rPr>
        <w:t xml:space="preserve">). We re-clustered the iTLSs and PCZs bin50 spots from 11 LUAD specimens by unsupervised secondary clustering since </w:t>
      </w:r>
      <w:r>
        <w:rPr>
          <w:rFonts w:hint="eastAsia" w:ascii="Times New Roman" w:hAnsi="Times New Roman" w:cs="Times New Roman"/>
          <w:color w:val="000000" w:themeColor="text1"/>
          <w14:textFill>
            <w14:solidFill>
              <w14:schemeClr w14:val="tx1"/>
            </w14:solidFill>
          </w14:textFill>
        </w:rPr>
        <w:t>around</w:t>
      </w:r>
      <w:r>
        <w:rPr>
          <w:rFonts w:ascii="Times New Roman" w:hAnsi="Times New Roman" w:cs="Times New Roman"/>
          <w:color w:val="000000" w:themeColor="text1"/>
          <w14:textFill>
            <w14:solidFill>
              <w14:schemeClr w14:val="tx1"/>
            </w14:solidFill>
          </w14:textFill>
        </w:rPr>
        <w:t xml:space="preserve"> 70% all B/plasma cells aggregated in these two structures (~60% in PCZ, ~10% in iTLS, </w:t>
      </w:r>
      <w:r>
        <w:rPr>
          <w:rFonts w:ascii="Times New Roman" w:hAnsi="Times New Roman" w:cs="Times New Roman"/>
          <w:b/>
          <w:bCs/>
          <w:color w:val="000000" w:themeColor="text1"/>
          <w14:textFill>
            <w14:solidFill>
              <w14:schemeClr w14:val="tx1"/>
            </w14:solidFill>
          </w14:textFill>
        </w:rPr>
        <w:t>Supplementary Fig.8</w:t>
      </w:r>
      <w:r>
        <w:rPr>
          <w:rFonts w:hint="eastAsia" w:ascii="Times New Roman" w:hAnsi="Times New Roman" w:cs="Times New Roman"/>
          <w:b/>
          <w:bCs/>
          <w:color w:val="000000" w:themeColor="text1"/>
          <w14:textFill>
            <w14:solidFill>
              <w14:schemeClr w14:val="tx1"/>
            </w14:solidFill>
          </w14:textFill>
        </w:rPr>
        <w:t>a</w:t>
      </w:r>
      <w:r>
        <w:rPr>
          <w:rFonts w:ascii="Times New Roman" w:hAnsi="Times New Roman" w:cs="Times New Roman"/>
          <w:color w:val="000000" w:themeColor="text1"/>
          <w14:textFill>
            <w14:solidFill>
              <w14:schemeClr w14:val="tx1"/>
            </w14:solidFill>
          </w14:textFill>
        </w:rPr>
        <w:t>). In this step, we subdivided these two structures into inner iTLS, outer iTLS, IgM+PCZ and IgG+PCZ (</w:t>
      </w:r>
      <w:r>
        <w:rPr>
          <w:rFonts w:ascii="Times New Roman" w:hAnsi="Times New Roman" w:cs="Times New Roman"/>
          <w:b/>
          <w:bCs/>
          <w:color w:val="000000" w:themeColor="text1"/>
          <w14:textFill>
            <w14:solidFill>
              <w14:schemeClr w14:val="tx1"/>
            </w14:solidFill>
          </w14:textFill>
        </w:rPr>
        <w:t>Figure 4f</w:t>
      </w:r>
      <w:r>
        <w:rPr>
          <w:rFonts w:ascii="Times New Roman" w:hAnsi="Times New Roman" w:cs="Times New Roman"/>
          <w:color w:val="000000" w:themeColor="text1"/>
          <w14:textFill>
            <w14:solidFill>
              <w14:schemeClr w14:val="tx1"/>
            </w14:solidFill>
          </w14:textFill>
        </w:rPr>
        <w:t xml:space="preserve">). IgM+PCZ and IgG+PCZ exhibited exclusive expression of </w:t>
      </w:r>
      <w:r>
        <w:rPr>
          <w:rFonts w:ascii="Times New Roman" w:hAnsi="Times New Roman" w:cs="Times New Roman"/>
          <w:i/>
          <w:iCs/>
          <w:color w:val="000000" w:themeColor="text1"/>
          <w14:textFill>
            <w14:solidFill>
              <w14:schemeClr w14:val="tx1"/>
            </w14:solidFill>
          </w14:textFill>
        </w:rPr>
        <w:t>IGHM</w:t>
      </w:r>
      <w:r>
        <w:rPr>
          <w:rFonts w:ascii="Times New Roman" w:hAnsi="Times New Roman" w:cs="Times New Roman"/>
          <w:color w:val="000000" w:themeColor="text1"/>
          <w14:textFill>
            <w14:solidFill>
              <w14:schemeClr w14:val="tx1"/>
            </w14:solidFill>
          </w14:textFill>
        </w:rPr>
        <w:t xml:space="preserve"> and </w:t>
      </w:r>
      <w:r>
        <w:rPr>
          <w:rFonts w:ascii="Times New Roman" w:hAnsi="Times New Roman" w:cs="Times New Roman"/>
          <w:i/>
          <w:iCs/>
          <w:color w:val="000000" w:themeColor="text1"/>
          <w14:textFill>
            <w14:solidFill>
              <w14:schemeClr w14:val="tx1"/>
            </w14:solidFill>
          </w14:textFill>
        </w:rPr>
        <w:t>IGHG1/2/3/4</w:t>
      </w:r>
      <w:r>
        <w:rPr>
          <w:rFonts w:ascii="Times New Roman" w:hAnsi="Times New Roman" w:cs="Times New Roman"/>
          <w:color w:val="000000" w:themeColor="text1"/>
          <w14:textFill>
            <w14:solidFill>
              <w14:schemeClr w14:val="tx1"/>
            </w14:solidFill>
          </w14:textFill>
        </w:rPr>
        <w:t xml:space="preserve"> respectively (</w:t>
      </w:r>
      <w:r>
        <w:rPr>
          <w:rFonts w:ascii="Times New Roman" w:hAnsi="Times New Roman" w:cs="Times New Roman"/>
          <w:b/>
          <w:bCs/>
          <w:color w:val="000000" w:themeColor="text1"/>
          <w14:textFill>
            <w14:solidFill>
              <w14:schemeClr w14:val="tx1"/>
            </w14:solidFill>
          </w14:textFill>
        </w:rPr>
        <w:t>Figure 4f</w:t>
      </w:r>
      <w:r>
        <w:rPr>
          <w:rFonts w:ascii="Times New Roman" w:hAnsi="Times New Roman" w:cs="Times New Roman"/>
          <w:color w:val="000000" w:themeColor="text1"/>
          <w14:textFill>
            <w14:solidFill>
              <w14:schemeClr w14:val="tx1"/>
            </w14:solidFill>
          </w14:textFill>
        </w:rPr>
        <w:t xml:space="preserve">). Inner iTLS and outer iTLS shared expression of </w:t>
      </w:r>
      <w:r>
        <w:rPr>
          <w:rFonts w:ascii="Times New Roman" w:hAnsi="Times New Roman" w:cs="Times New Roman"/>
          <w:i/>
          <w:iCs/>
          <w:color w:val="000000" w:themeColor="text1"/>
          <w14:textFill>
            <w14:solidFill>
              <w14:schemeClr w14:val="tx1"/>
            </w14:solidFill>
          </w14:textFill>
        </w:rPr>
        <w:t>MS4A1</w:t>
      </w:r>
      <w:r>
        <w:rPr>
          <w:rFonts w:ascii="Times New Roman" w:hAnsi="Times New Roman" w:cs="Times New Roman"/>
          <w:color w:val="000000" w:themeColor="text1"/>
          <w14:textFill>
            <w14:solidFill>
              <w14:schemeClr w14:val="tx1"/>
            </w14:solidFill>
          </w14:textFill>
        </w:rPr>
        <w:t>, while inner iTLS was surrounded by outer iTLS (</w:t>
      </w:r>
      <w:r>
        <w:rPr>
          <w:rFonts w:ascii="Times New Roman" w:hAnsi="Times New Roman" w:cs="Times New Roman"/>
          <w:b/>
          <w:bCs/>
          <w:color w:val="000000" w:themeColor="text1"/>
          <w14:textFill>
            <w14:solidFill>
              <w14:schemeClr w14:val="tx1"/>
            </w14:solidFill>
          </w14:textFill>
        </w:rPr>
        <w:t>Figure 4f-g</w:t>
      </w:r>
      <w:r>
        <w:rPr>
          <w:rFonts w:ascii="Times New Roman" w:hAnsi="Times New Roman" w:cs="Times New Roman"/>
          <w:color w:val="000000" w:themeColor="text1"/>
          <w14:textFill>
            <w14:solidFill>
              <w14:schemeClr w14:val="tx1"/>
            </w14:solidFill>
          </w14:textFill>
        </w:rPr>
        <w:t>). As expected, inner iTLSs displayed higher human lymphocyte antigen (HLA) class I (</w:t>
      </w:r>
      <w:r>
        <w:rPr>
          <w:rFonts w:ascii="Times New Roman" w:hAnsi="Times New Roman" w:cs="Times New Roman"/>
          <w:i/>
          <w:iCs/>
          <w:color w:val="000000" w:themeColor="text1"/>
          <w14:textFill>
            <w14:solidFill>
              <w14:schemeClr w14:val="tx1"/>
            </w14:solidFill>
          </w14:textFill>
        </w:rPr>
        <w:t>HLA-A/B</w:t>
      </w:r>
      <w:r>
        <w:rPr>
          <w:rFonts w:ascii="Times New Roman" w:hAnsi="Times New Roman" w:cs="Times New Roman"/>
          <w:color w:val="000000" w:themeColor="text1"/>
          <w14:textFill>
            <w14:solidFill>
              <w14:schemeClr w14:val="tx1"/>
            </w14:solidFill>
          </w14:textFill>
        </w:rPr>
        <w:t>) and class II (</w:t>
      </w:r>
      <w:r>
        <w:rPr>
          <w:rFonts w:ascii="Times New Roman" w:hAnsi="Times New Roman" w:cs="Times New Roman"/>
          <w:i/>
          <w:iCs/>
          <w:color w:val="000000" w:themeColor="text1"/>
          <w14:textFill>
            <w14:solidFill>
              <w14:schemeClr w14:val="tx1"/>
            </w14:solidFill>
          </w14:textFill>
        </w:rPr>
        <w:t>HLA-DQB1/DPA1/DPB1</w:t>
      </w:r>
      <w:r>
        <w:rPr>
          <w:rFonts w:ascii="Times New Roman" w:hAnsi="Times New Roman" w:cs="Times New Roman"/>
          <w:color w:val="000000" w:themeColor="text1"/>
          <w14:textFill>
            <w14:solidFill>
              <w14:schemeClr w14:val="tx1"/>
            </w14:solidFill>
          </w14:textFill>
        </w:rPr>
        <w:t xml:space="preserve">) expression, indicative of active antigen presentation, whereas outer iTLSs exhibited elevated </w:t>
      </w:r>
      <w:r>
        <w:rPr>
          <w:rFonts w:ascii="Times New Roman" w:hAnsi="Times New Roman" w:cs="Times New Roman"/>
          <w:i/>
          <w:iCs/>
          <w:color w:val="000000" w:themeColor="text1"/>
          <w14:textFill>
            <w14:solidFill>
              <w14:schemeClr w14:val="tx1"/>
            </w14:solidFill>
          </w14:textFill>
        </w:rPr>
        <w:t>JCHAIN</w:t>
      </w:r>
      <w:r>
        <w:rPr>
          <w:rFonts w:ascii="Times New Roman" w:hAnsi="Times New Roman" w:cs="Times New Roman"/>
          <w:color w:val="000000" w:themeColor="text1"/>
          <w14:textFill>
            <w14:solidFill>
              <w14:schemeClr w14:val="tx1"/>
            </w14:solidFill>
          </w14:textFill>
        </w:rPr>
        <w:t>, signifying ongoing plasma-cell commitment (</w:t>
      </w:r>
      <w:r>
        <w:rPr>
          <w:rFonts w:ascii="Times New Roman" w:hAnsi="Times New Roman" w:cs="Times New Roman"/>
          <w:b/>
          <w:bCs/>
          <w:color w:val="000000" w:themeColor="text1"/>
          <w14:textFill>
            <w14:solidFill>
              <w14:schemeClr w14:val="tx1"/>
            </w14:solidFill>
          </w14:textFill>
        </w:rPr>
        <w:t>Figure 4h, Supplementary Fig.8b</w:t>
      </w:r>
      <w:r>
        <w:rPr>
          <w:rFonts w:ascii="Times New Roman" w:hAnsi="Times New Roman" w:cs="Times New Roman"/>
          <w:color w:val="000000" w:themeColor="text1"/>
          <w14:textFill>
            <w14:solidFill>
              <w14:schemeClr w14:val="tx1"/>
            </w14:solidFill>
          </w14:textFill>
        </w:rPr>
        <w:t xml:space="preserve">). This observation suggested distinct roles of inner iTLSs and outer iTLSs by harboring different biological processes in immune response. </w:t>
      </w:r>
    </w:p>
    <w:p w14:paraId="5BECC854">
      <w:pPr>
        <w:spacing w:line="360" w:lineRule="auto"/>
        <w:jc w:val="both"/>
        <w:rPr>
          <w:rFonts w:ascii="Times New Roman" w:hAnsi="Times New Roman" w:cs="Times New Roman"/>
          <w:color w:val="000000" w:themeColor="text1"/>
          <w14:textFill>
            <w14:solidFill>
              <w14:schemeClr w14:val="tx1"/>
            </w14:solidFill>
          </w14:textFill>
        </w:rPr>
      </w:pPr>
    </w:p>
    <w:p w14:paraId="36DA4F52">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Secondly, we investigated the B/plasma cells from different niches (</w:t>
      </w:r>
      <w:r>
        <w:rPr>
          <w:rFonts w:ascii="Times New Roman" w:hAnsi="Times New Roman" w:cs="Times New Roman"/>
          <w:b/>
          <w:bCs/>
          <w:color w:val="000000" w:themeColor="text1"/>
          <w14:textFill>
            <w14:solidFill>
              <w14:schemeClr w14:val="tx1"/>
            </w14:solidFill>
          </w14:textFill>
        </w:rPr>
        <w:t>Figure 4e</w:t>
      </w:r>
      <w:r>
        <w:rPr>
          <w:rFonts w:ascii="Times New Roman" w:hAnsi="Times New Roman" w:cs="Times New Roman"/>
          <w:color w:val="000000" w:themeColor="text1"/>
          <w14:textFill>
            <w14:solidFill>
              <w14:schemeClr w14:val="tx1"/>
            </w14:solidFill>
          </w14:textFill>
        </w:rPr>
        <w:t>).</w:t>
      </w:r>
      <w:r>
        <w:rPr>
          <w:rFonts w:hint="eastAsia"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t xml:space="preserve">We plotted the expression of </w:t>
      </w:r>
      <w:r>
        <w:rPr>
          <w:rFonts w:ascii="Times New Roman" w:hAnsi="Times New Roman" w:cs="Times New Roman"/>
          <w:i/>
          <w:iCs/>
          <w:color w:val="000000" w:themeColor="text1"/>
          <w14:textFill>
            <w14:solidFill>
              <w14:schemeClr w14:val="tx1"/>
            </w14:solidFill>
          </w14:textFill>
        </w:rPr>
        <w:t>PAX5, XBP1, IRF4, PRDM1 and JCHAIN</w:t>
      </w:r>
      <w:r>
        <w:rPr>
          <w:rFonts w:ascii="Times New Roman" w:hAnsi="Times New Roman" w:cs="Times New Roman"/>
          <w:color w:val="000000" w:themeColor="text1"/>
          <w14:textFill>
            <w14:solidFill>
              <w14:schemeClr w14:val="tx1"/>
            </w14:solidFill>
          </w14:textFill>
        </w:rPr>
        <w:t>, which represents different B-to-plasma cells differentiation stages</w:t>
      </w:r>
      <w:r>
        <w:rPr>
          <w:rFonts w:ascii="Times New Roman" w:hAnsi="Times New Roman" w:cs="Times New Roman"/>
          <w:color w:val="000000" w:themeColor="text1"/>
          <w14:textFill>
            <w14:solidFill>
              <w14:schemeClr w14:val="tx1"/>
            </w14:solidFill>
          </w14:textFill>
        </w:rPr>
        <w:fldChar w:fldCharType="begin">
          <w:fldData xml:space="preserve">PEVuZE5vdGU+PENpdGU+PEF1dGhvcj5Hb25kYTwvQXV0aG9yPjxZZWFyPjIwMDM8L1llYXI+PFJl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PEVuZE5vdGU+PENpdGU+PEF1dGhvcj5Hb25kYTwvQXV0aG9yPjxZZWFyPjIwMDM8L1llYXI+PFJl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47-52</w:t>
      </w:r>
      <w:r>
        <w:rPr>
          <w:rFonts w:ascii="Times New Roman" w:hAnsi="Times New Roman" w:cs="Times New Roman"/>
          <w:color w:val="000000" w:themeColor="text1"/>
          <w14:textFill>
            <w14:solidFill>
              <w14:schemeClr w14:val="tx1"/>
            </w14:solidFill>
          </w14:textFill>
        </w:rPr>
        <w:fldChar w:fldCharType="end"/>
      </w:r>
      <w:r>
        <w:rPr>
          <w:rFonts w:hint="eastAsia"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t xml:space="preserve"> of B/plasma cells in iTLSs and PCZs. </w:t>
      </w:r>
      <w:r>
        <w:rPr>
          <w:rFonts w:ascii="Times New Roman" w:hAnsi="Times New Roman" w:cs="Times New Roman"/>
          <w:i/>
          <w:iCs/>
          <w:color w:val="000000" w:themeColor="text1"/>
          <w14:textFill>
            <w14:solidFill>
              <w14:schemeClr w14:val="tx1"/>
            </w14:solidFill>
          </w14:textFill>
        </w:rPr>
        <w:t>PAX5</w:t>
      </w:r>
      <w:r>
        <w:rPr>
          <w:rFonts w:ascii="Times New Roman" w:hAnsi="Times New Roman" w:cs="Times New Roman"/>
          <w:color w:val="000000" w:themeColor="text1"/>
          <w14:textFill>
            <w14:solidFill>
              <w14:schemeClr w14:val="tx1"/>
            </w14:solidFill>
          </w14:textFill>
        </w:rPr>
        <w:t xml:space="preserve"> exhibited highest expression in inner iTLSs, suggesting B cells residing in the inner iTLSs were at the stage of centrocytes</w:t>
      </w:r>
      <w:r>
        <w:rPr>
          <w:rFonts w:ascii="Times New Roman" w:hAnsi="Times New Roman" w:cs="Times New Roman"/>
          <w:color w:val="000000" w:themeColor="text1"/>
          <w14:textFill>
            <w14:solidFill>
              <w14:schemeClr w14:val="tx1"/>
            </w14:solidFill>
          </w14:textFill>
        </w:rPr>
        <w:fldChar w:fldCharType="begin">
          <w:fldData xml:space="preserve">PEVuZE5vdGU+PENpdGU+PEF1dGhvcj5Hb25kYTwvQXV0aG9yPjxZZWFyPjIwMDM8L1llYXI+PFJl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PEVuZE5vdGU+PENpdGU+PEF1dGhvcj5Hb25kYTwvQXV0aG9yPjxZZWFyPjIwMDM8L1llYXI+PFJl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47, 48</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b/>
          <w:bCs/>
          <w:color w:val="000000" w:themeColor="text1"/>
          <w14:textFill>
            <w14:solidFill>
              <w14:schemeClr w14:val="tx1"/>
            </w14:solidFill>
          </w14:textFill>
        </w:rPr>
        <w:t>Figure 4i</w:t>
      </w:r>
      <w:r>
        <w:rPr>
          <w:rFonts w:ascii="Times New Roman" w:hAnsi="Times New Roman" w:cs="Times New Roman"/>
          <w:color w:val="000000" w:themeColor="text1"/>
          <w14:textFill>
            <w14:solidFill>
              <w14:schemeClr w14:val="tx1"/>
            </w14:solidFill>
          </w14:textFill>
        </w:rPr>
        <w:t xml:space="preserve">). B/plasma cells exhibited progressive transcriptional gradient of </w:t>
      </w:r>
      <w:r>
        <w:rPr>
          <w:rFonts w:ascii="Times New Roman" w:hAnsi="Times New Roman" w:cs="Times New Roman"/>
          <w:i/>
          <w:iCs/>
          <w:color w:val="000000" w:themeColor="text1"/>
          <w14:textFill>
            <w14:solidFill>
              <w14:schemeClr w14:val="tx1"/>
            </w14:solidFill>
          </w14:textFill>
        </w:rPr>
        <w:t>XBP1</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i/>
          <w:iCs/>
          <w:color w:val="000000" w:themeColor="text1"/>
          <w14:textFill>
            <w14:solidFill>
              <w14:schemeClr w14:val="tx1"/>
            </w14:solidFill>
          </w14:textFill>
        </w:rPr>
        <w:t>IRF4</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i/>
          <w:iCs/>
          <w:color w:val="000000" w:themeColor="text1"/>
          <w14:textFill>
            <w14:solidFill>
              <w14:schemeClr w14:val="tx1"/>
            </w14:solidFill>
          </w14:textFill>
        </w:rPr>
        <w:t>PRDM1</w:t>
      </w:r>
      <w:r>
        <w:rPr>
          <w:rFonts w:ascii="Times New Roman" w:hAnsi="Times New Roman" w:cs="Times New Roman"/>
          <w:color w:val="000000" w:themeColor="text1"/>
          <w14:textFill>
            <w14:solidFill>
              <w14:schemeClr w14:val="tx1"/>
            </w14:solidFill>
          </w14:textFill>
        </w:rPr>
        <w:t xml:space="preserve"> and </w:t>
      </w:r>
      <w:r>
        <w:rPr>
          <w:rFonts w:ascii="Times New Roman" w:hAnsi="Times New Roman" w:cs="Times New Roman"/>
          <w:i/>
          <w:iCs/>
          <w:color w:val="000000" w:themeColor="text1"/>
          <w14:textFill>
            <w14:solidFill>
              <w14:schemeClr w14:val="tx1"/>
            </w14:solidFill>
          </w14:textFill>
        </w:rPr>
        <w:t>JCHAIN</w:t>
      </w:r>
      <w:r>
        <w:rPr>
          <w:rFonts w:ascii="Times New Roman" w:hAnsi="Times New Roman" w:cs="Times New Roman"/>
          <w:color w:val="000000" w:themeColor="text1"/>
          <w14:textFill>
            <w14:solidFill>
              <w14:schemeClr w14:val="tx1"/>
            </w14:solidFill>
          </w14:textFill>
        </w:rPr>
        <w:t xml:space="preserve"> from innter iTLSs to IgG+PCZ sequentially, suggesting that B cells gradually established terminally differentiated phenotype when migrating from iTLS to PCZ</w:t>
      </w:r>
      <w:r>
        <w:rPr>
          <w:rFonts w:ascii="Times New Roman" w:hAnsi="Times New Roman" w:cs="Times New Roman"/>
          <w:color w:val="000000" w:themeColor="text1"/>
          <w14:textFill>
            <w14:solidFill>
              <w14:schemeClr w14:val="tx1"/>
            </w14:solidFill>
          </w14:textFill>
        </w:rPr>
        <w:fldChar w:fldCharType="begin">
          <w:fldData xml:space="preserve">PEVuZE5vdGU+PENpdGU+PEF1dGhvcj5SZWltb2xkPC9BdXRob3I+PFllYXI+MjAwMTwvWWVhcj48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PEVuZE5vdGU+PENpdGU+PEF1dGhvcj5SZWltb2xkPC9BdXRob3I+PFllYXI+MjAwMTwvWWVhcj48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49-52</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b/>
          <w:bCs/>
          <w:color w:val="000000" w:themeColor="text1"/>
          <w14:textFill>
            <w14:solidFill>
              <w14:schemeClr w14:val="tx1"/>
            </w14:solidFill>
          </w14:textFill>
        </w:rPr>
        <w:t>Figure 4i</w:t>
      </w:r>
      <w:r>
        <w:rPr>
          <w:rFonts w:ascii="Times New Roman" w:hAnsi="Times New Roman" w:cs="Times New Roman"/>
          <w:color w:val="000000" w:themeColor="text1"/>
          <w14:textFill>
            <w14:solidFill>
              <w14:schemeClr w14:val="tx1"/>
            </w14:solidFill>
          </w14:textFill>
        </w:rPr>
        <w:t>). Using slingshot</w:t>
      </w:r>
      <w:r>
        <w:rPr>
          <w:rFonts w:ascii="Times New Roman" w:hAnsi="Times New Roman" w:cs="Times New Roman"/>
          <w:color w:val="000000" w:themeColor="text1"/>
          <w14:textFill>
            <w14:solidFill>
              <w14:schemeClr w14:val="tx1"/>
            </w14:solidFill>
          </w14:textFill>
        </w:rPr>
        <w:fldChar w:fldCharType="begin">
          <w:fldData xml:space="preserve">PEVuZE5vdGU+PENpdGU+PEF1dGhvcj5TdHJlZXQ8L0F1dGhvcj48WWVhcj4yMDE4PC9ZZWFyPjxS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PEVuZE5vdGU+PENpdGU+PEF1dGhvcj5TdHJlZXQ8L0F1dGhvcj48WWVhcj4yMDE4PC9ZZWFyPjxS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53</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we constructed a B/plasma cell-specific pseudotime using B/</w:t>
      </w:r>
      <w:r>
        <w:rPr>
          <w:rFonts w:hint="eastAsia" w:ascii="Times New Roman" w:hAnsi="Times New Roman" w:cs="Times New Roman"/>
          <w:color w:val="000000" w:themeColor="text1"/>
          <w14:textFill>
            <w14:solidFill>
              <w14:schemeClr w14:val="tx1"/>
            </w14:solidFill>
          </w14:textFill>
        </w:rPr>
        <w:t>pla</w:t>
      </w:r>
      <w:r>
        <w:rPr>
          <w:rFonts w:ascii="Times New Roman" w:hAnsi="Times New Roman" w:cs="Times New Roman"/>
          <w:color w:val="000000" w:themeColor="text1"/>
          <w14:textFill>
            <w14:solidFill>
              <w14:schemeClr w14:val="tx1"/>
            </w14:solidFill>
          </w14:textFill>
        </w:rPr>
        <w:t>sma cells and from iTLS and PCZ and inferred differentiating trajectory. As a result, cells residing in IgG+PCZ and inner iTLS exhibited highest and lowest pseudotime score respectively (</w:t>
      </w:r>
      <w:r>
        <w:rPr>
          <w:rFonts w:ascii="Times New Roman" w:hAnsi="Times New Roman" w:cs="Times New Roman"/>
          <w:b/>
          <w:bCs/>
          <w:color w:val="000000" w:themeColor="text1"/>
          <w14:textFill>
            <w14:solidFill>
              <w14:schemeClr w14:val="tx1"/>
            </w14:solidFill>
          </w14:textFill>
        </w:rPr>
        <w:t>Supplementary Fig.8c &amp; Figure 4j</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b/>
          <w:bCs/>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t>left bottom). By setting starting point at inner iTLS, we observed two divergent differentiating paths of B/</w:t>
      </w:r>
      <w:r>
        <w:rPr>
          <w:rFonts w:hint="eastAsia" w:ascii="Times New Roman" w:hAnsi="Times New Roman" w:cs="Times New Roman"/>
          <w:color w:val="000000" w:themeColor="text1"/>
          <w14:textFill>
            <w14:solidFill>
              <w14:schemeClr w14:val="tx1"/>
            </w14:solidFill>
          </w14:textFill>
        </w:rPr>
        <w:t>pla</w:t>
      </w:r>
      <w:r>
        <w:rPr>
          <w:rFonts w:ascii="Times New Roman" w:hAnsi="Times New Roman" w:cs="Times New Roman"/>
          <w:color w:val="000000" w:themeColor="text1"/>
          <w14:textFill>
            <w14:solidFill>
              <w14:schemeClr w14:val="tx1"/>
            </w14:solidFill>
          </w14:textFill>
        </w:rPr>
        <w:t>sma cells from inner iTLS towards IgM+PCZ and IgG+PCZ (</w:t>
      </w:r>
      <w:r>
        <w:rPr>
          <w:rFonts w:ascii="Times New Roman" w:hAnsi="Times New Roman" w:cs="Times New Roman"/>
          <w:b/>
          <w:bCs/>
          <w:color w:val="000000" w:themeColor="text1"/>
          <w14:textFill>
            <w14:solidFill>
              <w14:schemeClr w14:val="tx1"/>
            </w14:solidFill>
          </w14:textFill>
        </w:rPr>
        <w:t>Figure 4j</w:t>
      </w:r>
      <w:r>
        <w:rPr>
          <w:rFonts w:ascii="Times New Roman" w:hAnsi="Times New Roman" w:cs="Times New Roman"/>
          <w:color w:val="000000" w:themeColor="text1"/>
          <w14:textFill>
            <w14:solidFill>
              <w14:schemeClr w14:val="tx1"/>
            </w14:solidFill>
          </w14:textFill>
        </w:rPr>
        <w:t>)</w:t>
      </w:r>
      <w:r>
        <w:rPr>
          <w:rFonts w:hint="eastAsia"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t xml:space="preserve"> Of note, IgM+PCZ and IgG+PCZ shared a large proportion of the clones</w:t>
      </w:r>
      <w:commentRangeStart w:id="1"/>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highlight w:val="yellow"/>
          <w14:textFill>
            <w14:solidFill>
              <w14:schemeClr w14:val="tx1"/>
            </w14:solidFill>
          </w14:textFill>
        </w:rPr>
        <w:t>35.3~100%,</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b/>
          <w:bCs/>
          <w:color w:val="000000" w:themeColor="text1"/>
          <w14:textFill>
            <w14:solidFill>
              <w14:schemeClr w14:val="tx1"/>
            </w14:solidFill>
          </w14:textFill>
        </w:rPr>
        <w:t>Supplementary Fig.8d</w:t>
      </w:r>
      <w:ins w:id="72" w:author="小娟 詹" w:date="2025-08-20T14:51:00Z">
        <w:r>
          <w:rPr>
            <w:rFonts w:ascii="Times New Roman" w:hAnsi="Times New Roman" w:cs="Times New Roman"/>
            <w:color w:val="000000" w:themeColor="text1"/>
            <w14:textFill>
              <w14:solidFill>
                <w14:schemeClr w14:val="tx1"/>
              </w14:solidFill>
            </w14:textFill>
          </w:rPr>
          <w:t>)</w:t>
        </w:r>
        <w:commentRangeEnd w:id="1"/>
      </w:ins>
      <w:ins w:id="73" w:author="小娟 詹" w:date="2025-08-20T14:51:00Z">
        <w:r>
          <w:rPr>
            <w:rStyle w:val="13"/>
            <w:rFonts w:asciiTheme="minorHAnsi" w:hAnsiTheme="minorHAnsi" w:eastAsiaTheme="minorEastAsia" w:cstheme="minorBidi"/>
            <w:kern w:val="2"/>
          </w:rPr>
          <w:commentReference w:id="1"/>
        </w:r>
      </w:ins>
      <w:ins w:id="74" w:author="小娟 詹" w:date="2025-08-20T14:51:00Z">
        <w:r>
          <w:rPr>
            <w:rFonts w:ascii="Times New Roman" w:hAnsi="Times New Roman" w:cs="Times New Roman"/>
            <w:color w:val="000000" w:themeColor="text1"/>
            <w14:textFill>
              <w14:solidFill>
                <w14:schemeClr w14:val="tx1"/>
              </w14:solidFill>
            </w14:textFill>
          </w:rPr>
          <w:t>.</w:t>
        </w:r>
      </w:ins>
      <w:del w:id="75" w:author="小娟 詹" w:date="2025-08-20T14:51:00Z">
        <w:r>
          <w:rPr>
            <w:rFonts w:ascii="Times New Roman" w:hAnsi="Times New Roman" w:cs="Times New Roman"/>
            <w:color w:val="000000" w:themeColor="text1"/>
            <w14:textFill>
              <w14:solidFill>
                <w14:schemeClr w14:val="tx1"/>
              </w14:solidFill>
            </w14:textFill>
          </w:rPr>
          <w:delText>).</w:delText>
        </w:r>
      </w:del>
      <w:r>
        <w:rPr>
          <w:rFonts w:ascii="Times New Roman" w:hAnsi="Times New Roman" w:cs="Times New Roman"/>
          <w:color w:val="000000" w:themeColor="text1"/>
          <w14:textFill>
            <w14:solidFill>
              <w14:schemeClr w14:val="tx1"/>
            </w14:solidFill>
          </w14:textFill>
        </w:rPr>
        <w:t xml:space="preserve"> Using Minimum Spanning Tree analysis</w:t>
      </w:r>
      <w:r>
        <w:rPr>
          <w:rFonts w:ascii="Times New Roman" w:hAnsi="Times New Roman" w:cs="Times New Roman"/>
          <w:color w:val="000000" w:themeColor="text1"/>
          <w14:textFill>
            <w14:solidFill>
              <w14:schemeClr w14:val="tx1"/>
            </w14:solidFill>
          </w14:textFill>
        </w:rPr>
        <w:fldChar w:fldCharType="begin">
          <w:fldData xml:space="preserve">PEVuZE5vdGU+PENpdGU+PEF1dGhvcj5UZXdhcmllPC9BdXRob3I+PFllYXI+MjAxNTwvWWVhcj48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PEVuZE5vdGU+PENpdGU+PEF1dGhvcj5UZXdhcmllPC9BdXRob3I+PFllYXI+MjAxNTwvWWVhcj48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54</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xml:space="preserve">, we observed that </w:t>
      </w:r>
      <w:r>
        <w:rPr>
          <w:rFonts w:ascii="Times New Roman" w:hAnsi="Times New Roman" w:cs="Times New Roman"/>
          <w:i/>
          <w:iCs/>
          <w:color w:val="000000" w:themeColor="text1"/>
          <w14:textFill>
            <w14:solidFill>
              <w14:schemeClr w14:val="tx1"/>
            </w14:solidFill>
          </w14:textFill>
        </w:rPr>
        <w:t>MS4A1</w:t>
      </w:r>
      <w:r>
        <w:rPr>
          <w:rFonts w:ascii="Times New Roman" w:hAnsi="Times New Roman" w:cs="Times New Roman"/>
          <w:color w:val="000000" w:themeColor="text1"/>
          <w14:textFill>
            <w14:solidFill>
              <w14:schemeClr w14:val="tx1"/>
            </w14:solidFill>
          </w14:textFill>
        </w:rPr>
        <w:t>+B/plasma cells in outer iTLS could further differentiate into IgM+B/plasma cells or IgG+B/plasma cells (</w:t>
      </w:r>
      <w:r>
        <w:rPr>
          <w:rFonts w:ascii="Times New Roman" w:hAnsi="Times New Roman" w:cs="Times New Roman"/>
          <w:b/>
          <w:bCs/>
          <w:color w:val="000000" w:themeColor="text1"/>
          <w14:textFill>
            <w14:solidFill>
              <w14:schemeClr w14:val="tx1"/>
            </w14:solidFill>
          </w14:textFill>
        </w:rPr>
        <w:t>Figure 4k, Supplementary Fig.8e</w:t>
      </w:r>
      <w:r>
        <w:rPr>
          <w:rFonts w:ascii="Times New Roman" w:hAnsi="Times New Roman" w:cs="Times New Roman"/>
          <w:color w:val="000000" w:themeColor="text1"/>
          <w14:textFill>
            <w14:solidFill>
              <w14:schemeClr w14:val="tx1"/>
            </w14:solidFill>
          </w14:textFill>
        </w:rPr>
        <w:t>), lining with the observation that both differentiating paths went through the outer iTLSs. To infer migratory directionality of B/plasma cells, we calculated quiver fields</w:t>
      </w:r>
      <w:r>
        <w:rPr>
          <w:rFonts w:ascii="Times New Roman" w:hAnsi="Times New Roman" w:cs="Times New Roman"/>
          <w:color w:val="000000" w:themeColor="text1"/>
          <w14:textFill>
            <w14:solidFill>
              <w14:schemeClr w14:val="tx1"/>
            </w14:solidFill>
          </w14:textFill>
        </w:rPr>
        <w:fldChar w:fldCharType="begin">
          <w:fldData xml:space="preserve">PEVuZE5vdGU+PENpdGU+PEF1dGhvcj5aZW5nPC9BdXRob3I+PFllYXI+MjAxNzwvWWVhcj48UmVj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PEVuZE5vdGU+PENpdGU+PEF1dGhvcj5aZW5nPC9BdXRob3I+PFllYXI+MjAxNzwvWWVhcj48UmVj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55, 56</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xml:space="preserve"> based on the pseudotime of each B/plasma cells. As presented by the vector flows, we noticed emigrating trends from inner iTLSs to the outer iTLSs (</w:t>
      </w:r>
      <w:r>
        <w:rPr>
          <w:rFonts w:ascii="Times New Roman" w:hAnsi="Times New Roman" w:cs="Times New Roman"/>
          <w:b/>
          <w:bCs/>
          <w:color w:val="000000" w:themeColor="text1"/>
          <w14:textFill>
            <w14:solidFill>
              <w14:schemeClr w14:val="tx1"/>
            </w14:solidFill>
          </w14:textFill>
        </w:rPr>
        <w:t>Figure 4l</w:t>
      </w:r>
      <w:r>
        <w:rPr>
          <w:rFonts w:ascii="Times New Roman" w:hAnsi="Times New Roman" w:cs="Times New Roman"/>
          <w:color w:val="000000" w:themeColor="text1"/>
          <w14:textFill>
            <w14:solidFill>
              <w14:schemeClr w14:val="tx1"/>
            </w14:solidFill>
          </w14:textFill>
        </w:rPr>
        <w:t>), coinciding with the elevated B/plasma cell pseudotime at the iTLS margins (</w:t>
      </w:r>
      <w:r>
        <w:rPr>
          <w:rFonts w:ascii="Times New Roman" w:hAnsi="Times New Roman" w:cs="Times New Roman"/>
          <w:b/>
          <w:bCs/>
          <w:color w:val="000000" w:themeColor="text1"/>
          <w14:textFill>
            <w14:solidFill>
              <w14:schemeClr w14:val="tx1"/>
            </w14:solidFill>
          </w14:textFill>
        </w:rPr>
        <w:t>Supplementary Fig.8f</w:t>
      </w:r>
      <w:r>
        <w:rPr>
          <w:rFonts w:ascii="Times New Roman" w:hAnsi="Times New Roman" w:cs="Times New Roman"/>
          <w:color w:val="000000" w:themeColor="text1"/>
          <w14:textFill>
            <w14:solidFill>
              <w14:schemeClr w14:val="tx1"/>
            </w14:solidFill>
          </w14:textFill>
        </w:rPr>
        <w:t xml:space="preserve">). The outward flux of B/plasma cells likely precludes the establishment GCs within the iTLSs. Further, we plotted the top10 expanded IgH clones of LUAD P6 </w:t>
      </w:r>
      <w:r>
        <w:rPr>
          <w:rFonts w:hint="eastAsia" w:ascii="Times New Roman" w:hAnsi="Times New Roman" w:cs="Times New Roman"/>
          <w:color w:val="000000" w:themeColor="text1"/>
          <w14:textFill>
            <w14:solidFill>
              <w14:schemeClr w14:val="tx1"/>
            </w14:solidFill>
          </w14:textFill>
        </w:rPr>
        <w:t>t</w:t>
      </w:r>
      <w:r>
        <w:rPr>
          <w:rFonts w:ascii="Times New Roman" w:hAnsi="Times New Roman" w:cs="Times New Roman"/>
          <w:color w:val="000000" w:themeColor="text1"/>
          <w14:textFill>
            <w14:solidFill>
              <w14:schemeClr w14:val="tx1"/>
            </w14:solidFill>
          </w14:textFill>
        </w:rPr>
        <w:t>o examine if the fate transition of B/plasma cells could be linked to intratumoral re-location. As expected, all top 10 IgH clones exhibited higher pseudotime scores in IgG+PCZ over other locations (</w:t>
      </w:r>
      <w:r>
        <w:rPr>
          <w:rFonts w:ascii="Times New Roman" w:hAnsi="Times New Roman" w:cs="Times New Roman"/>
          <w:b/>
          <w:bCs/>
          <w:color w:val="000000" w:themeColor="text1"/>
          <w14:textFill>
            <w14:solidFill>
              <w14:schemeClr w14:val="tx1"/>
            </w14:solidFill>
          </w14:textFill>
        </w:rPr>
        <w:t>Figure 4m-n</w:t>
      </w:r>
      <w:r>
        <w:rPr>
          <w:rFonts w:ascii="Times New Roman" w:hAnsi="Times New Roman" w:cs="Times New Roman"/>
          <w:color w:val="000000" w:themeColor="text1"/>
          <w14:textFill>
            <w14:solidFill>
              <w14:schemeClr w14:val="tx1"/>
            </w14:solidFill>
          </w14:textFill>
        </w:rPr>
        <w:t>), suggesting a spatiotemporal association between B/plasma cell differentiation and migration.</w:t>
      </w:r>
    </w:p>
    <w:p w14:paraId="6DC2D5A7">
      <w:pPr>
        <w:spacing w:line="360" w:lineRule="auto"/>
        <w:jc w:val="both"/>
        <w:rPr>
          <w:rFonts w:ascii="Times New Roman" w:hAnsi="Times New Roman" w:cs="Times New Roman"/>
          <w:color w:val="000000" w:themeColor="text1"/>
          <w14:textFill>
            <w14:solidFill>
              <w14:schemeClr w14:val="tx1"/>
            </w14:solidFill>
          </w14:textFill>
        </w:rPr>
      </w:pPr>
    </w:p>
    <w:p w14:paraId="668B50DE">
      <w:pPr>
        <w:spacing w:line="360" w:lineRule="auto"/>
        <w:jc w:val="both"/>
        <w:rPr>
          <w:rFonts w:ascii="Times New Roman" w:hAnsi="Times New Roman" w:cs="Times New Roman"/>
          <w:b/>
          <w:bCs/>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Stereo-XCR-seq unveils PCZ as ectopic GCs for tumor-reactive lymphoctyes priming in LUAD</w:t>
      </w:r>
    </w:p>
    <w:p w14:paraId="0F57A70C">
      <w:pPr>
        <w:spacing w:line="360" w:lineRule="auto"/>
        <w:jc w:val="both"/>
        <w:rPr>
          <w:rFonts w:ascii="Times New Roman" w:hAnsi="Times New Roman" w:cs="Times New Roman"/>
          <w:b/>
          <w:bCs/>
          <w:color w:val="000000" w:themeColor="text1"/>
          <w14:textFill>
            <w14:solidFill>
              <w14:schemeClr w14:val="tx1"/>
            </w14:solidFill>
          </w14:textFill>
        </w:rPr>
      </w:pPr>
    </w:p>
    <w:p w14:paraId="284E4D6E">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SHM and CSR events are processes typically occurring in GCs to select antigen-specific B/plasma clones to produce antibodies of distinct classes with varied effect functions</w:t>
      </w:r>
      <w:r>
        <w:rPr>
          <w:rFonts w:ascii="Times New Roman" w:hAnsi="Times New Roman" w:cs="Times New Roman"/>
          <w:color w:val="000000" w:themeColor="text1"/>
          <w14:textFill>
            <w14:solidFill>
              <w14:schemeClr w14:val="tx1"/>
            </w14:solidFill>
          </w14:textFill>
        </w:rPr>
        <w:fldChar w:fldCharType="begin">
          <w:fldData xml:space="preserve">PEVuZE5vdGU+PENpdGU+PEF1dGhvcj5WaW51ZXNhPC9BdXRob3I+PFllYXI+MjAwOTwvWWVhcj48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PEVuZE5vdGU+PENpdGU+PEF1dGhvcj5WaW51ZXNhPC9BdXRob3I+PFllYXI+MjAwOTwvWWVhcj48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52, 57, 58</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w:t>
      </w:r>
      <w:r>
        <w:rPr>
          <w:rFonts w:hint="eastAsia"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t>Though GCs were not found in iTLSs in all our tumor sections (</w:t>
      </w:r>
      <w:r>
        <w:rPr>
          <w:rFonts w:ascii="Times New Roman" w:hAnsi="Times New Roman" w:cs="Times New Roman"/>
          <w:b/>
          <w:bCs/>
          <w:color w:val="000000" w:themeColor="text1"/>
          <w14:textFill>
            <w14:solidFill>
              <w14:schemeClr w14:val="tx1"/>
            </w14:solidFill>
          </w14:textFill>
        </w:rPr>
        <w:t>Supplementary Fig.5a</w:t>
      </w:r>
      <w:r>
        <w:rPr>
          <w:rFonts w:ascii="Times New Roman" w:hAnsi="Times New Roman" w:cs="Times New Roman"/>
          <w:color w:val="000000" w:themeColor="text1"/>
          <w14:textFill>
            <w14:solidFill>
              <w14:schemeClr w14:val="tx1"/>
            </w14:solidFill>
          </w14:textFill>
        </w:rPr>
        <w:t>), we observed distal disseminations of the later staged plasma cells and the early staged B cells from the same clone families (</w:t>
      </w:r>
      <w:r>
        <w:rPr>
          <w:rFonts w:ascii="Times New Roman" w:hAnsi="Times New Roman" w:cs="Times New Roman"/>
          <w:b/>
          <w:bCs/>
          <w:color w:val="000000" w:themeColor="text1"/>
          <w14:textFill>
            <w14:solidFill>
              <w14:schemeClr w14:val="tx1"/>
            </w14:solidFill>
          </w14:textFill>
        </w:rPr>
        <w:t>Figure 3k, Figure 4i</w:t>
      </w:r>
      <w:r>
        <w:rPr>
          <w:rFonts w:ascii="Times New Roman" w:hAnsi="Times New Roman" w:cs="Times New Roman"/>
          <w:color w:val="000000" w:themeColor="text1"/>
          <w14:textFill>
            <w14:solidFill>
              <w14:schemeClr w14:val="tx1"/>
            </w14:solidFill>
          </w14:textFill>
        </w:rPr>
        <w:t xml:space="preserve">). This observation indicated B cells established the antibody-secreting capacity elsewhere. By calculating the Pearson’s correlation between B/plasma cell pseudotime and genes expression, we obtained </w:t>
      </w:r>
      <w:ins w:id="76" w:author="t77686" w:date="2025-08-18T20:53:00Z">
        <w:r>
          <w:rPr>
            <w:rFonts w:hint="eastAsia" w:ascii="Times New Roman" w:hAnsi="Times New Roman" w:cs="Times New Roman"/>
            <w:color w:val="000000" w:themeColor="text1"/>
            <w14:textFill>
              <w14:solidFill>
                <w14:schemeClr w14:val="tx1"/>
              </w14:solidFill>
            </w14:textFill>
          </w:rPr>
          <w:t xml:space="preserve">10 </w:t>
        </w:r>
      </w:ins>
      <w:del w:id="77" w:author="t77686" w:date="2025-08-18T20:53:00Z">
        <w:r>
          <w:rPr>
            <w:rFonts w:ascii="Times New Roman" w:hAnsi="Times New Roman" w:cs="Times New Roman"/>
            <w:color w:val="000000" w:themeColor="text1"/>
            <w14:textFill>
              <w14:solidFill>
                <w14:schemeClr w14:val="tx1"/>
              </w14:solidFill>
            </w14:textFill>
          </w:rPr>
          <w:delText xml:space="preserve">XXX </w:delText>
        </w:r>
      </w:del>
      <w:r>
        <w:rPr>
          <w:rFonts w:ascii="Times New Roman" w:hAnsi="Times New Roman" w:cs="Times New Roman"/>
          <w:color w:val="000000" w:themeColor="text1"/>
          <w14:textFill>
            <w14:solidFill>
              <w14:schemeClr w14:val="tx1"/>
            </w14:solidFill>
          </w14:textFill>
        </w:rPr>
        <w:t>genes associated with an advanced differentiating stage (</w:t>
      </w:r>
      <w:r>
        <w:rPr>
          <w:rFonts w:ascii="Times New Roman" w:hAnsi="Times New Roman" w:cs="Times New Roman"/>
          <w:b/>
          <w:bCs/>
          <w:color w:val="000000" w:themeColor="text1"/>
          <w14:textFill>
            <w14:solidFill>
              <w14:schemeClr w14:val="tx1"/>
            </w14:solidFill>
          </w14:textFill>
        </w:rPr>
        <w:t xml:space="preserve">Figure 5a). </w:t>
      </w:r>
      <w:r>
        <w:rPr>
          <w:rFonts w:ascii="Times New Roman" w:hAnsi="Times New Roman" w:cs="Times New Roman"/>
          <w:color w:val="000000" w:themeColor="text1"/>
          <w14:textFill>
            <w14:solidFill>
              <w14:schemeClr w14:val="tx1"/>
            </w14:solidFill>
          </w14:textFill>
        </w:rPr>
        <w:t>The top ranked genes</w:t>
      </w:r>
      <w:r>
        <w:rPr>
          <w:rFonts w:ascii="Times New Roman" w:hAnsi="Times New Roman" w:cs="Times New Roman"/>
          <w:b/>
          <w:bCs/>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t>and their non-linear fitting curves indicated strong association with IgG-secretion (</w:t>
      </w:r>
      <w:r>
        <w:rPr>
          <w:rFonts w:ascii="Times New Roman" w:hAnsi="Times New Roman" w:cs="Times New Roman"/>
          <w:b/>
          <w:bCs/>
          <w:color w:val="000000" w:themeColor="text1"/>
          <w14:textFill>
            <w14:solidFill>
              <w14:schemeClr w14:val="tx1"/>
            </w14:solidFill>
          </w14:textFill>
        </w:rPr>
        <w:t>Figure 5a-b</w:t>
      </w:r>
      <w:r>
        <w:rPr>
          <w:rFonts w:ascii="Times New Roman" w:hAnsi="Times New Roman" w:cs="Times New Roman"/>
          <w:color w:val="000000" w:themeColor="text1"/>
          <w14:textFill>
            <w14:solidFill>
              <w14:schemeClr w14:val="tx1"/>
            </w14:solidFill>
          </w14:textFill>
        </w:rPr>
        <w:t xml:space="preserve">). To uncover where </w:t>
      </w:r>
      <w:r>
        <w:rPr>
          <w:rFonts w:hint="eastAsia" w:ascii="Times New Roman" w:hAnsi="Times New Roman" w:cs="Times New Roman"/>
          <w:color w:val="000000" w:themeColor="text1"/>
          <w14:textFill>
            <w14:solidFill>
              <w14:schemeClr w14:val="tx1"/>
            </w14:solidFill>
          </w14:textFill>
        </w:rPr>
        <w:t>and</w:t>
      </w:r>
      <w:r>
        <w:rPr>
          <w:rFonts w:ascii="Times New Roman" w:hAnsi="Times New Roman" w:cs="Times New Roman"/>
          <w:color w:val="000000" w:themeColor="text1"/>
          <w14:textFill>
            <w14:solidFill>
              <w14:schemeClr w14:val="tx1"/>
            </w14:solidFill>
          </w14:textFill>
        </w:rPr>
        <w:t xml:space="preserve"> how B/plasma cells established antibody-secreting capacity in the GC-missing tumors, we firstly defined</w:t>
      </w:r>
      <w:r>
        <w:rPr>
          <w:rFonts w:hint="eastAsia"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t>hypermutated B/plasma cells by IgH chain mutation percentage over 20% (</w:t>
      </w:r>
      <w:r>
        <w:rPr>
          <w:rFonts w:ascii="Times New Roman" w:hAnsi="Times New Roman" w:cs="Times New Roman"/>
          <w:b/>
          <w:bCs/>
          <w:color w:val="000000" w:themeColor="text1"/>
          <w14:textFill>
            <w14:solidFill>
              <w14:schemeClr w14:val="tx1"/>
            </w14:solidFill>
          </w14:textFill>
        </w:rPr>
        <w:t>Figure 5c</w:t>
      </w:r>
      <w:r>
        <w:rPr>
          <w:rFonts w:ascii="Times New Roman" w:hAnsi="Times New Roman" w:cs="Times New Roman"/>
          <w:color w:val="000000" w:themeColor="text1"/>
          <w14:textFill>
            <w14:solidFill>
              <w14:schemeClr w14:val="tx1"/>
            </w14:solidFill>
          </w14:textFill>
        </w:rPr>
        <w:t>) and class-switched B/plasma cells by containing multiple isoforms (</w:t>
      </w:r>
      <w:r>
        <w:rPr>
          <w:rFonts w:ascii="Times New Roman" w:hAnsi="Times New Roman" w:cs="Times New Roman"/>
          <w:b/>
          <w:bCs/>
          <w:color w:val="000000" w:themeColor="text1"/>
          <w14:textFill>
            <w14:solidFill>
              <w14:schemeClr w14:val="tx1"/>
            </w14:solidFill>
          </w14:textFill>
        </w:rPr>
        <w:t>Figure 2j</w:t>
      </w:r>
      <w:r>
        <w:rPr>
          <w:rFonts w:ascii="Times New Roman" w:hAnsi="Times New Roman" w:cs="Times New Roman"/>
          <w:color w:val="000000" w:themeColor="text1"/>
          <w14:textFill>
            <w14:solidFill>
              <w14:schemeClr w14:val="tx1"/>
            </w14:solidFill>
          </w14:textFill>
        </w:rPr>
        <w:t>). Spatial plots of hypermutated B/plasma cells, CSR events and spatial clusters exhibited co-localizations of SHM and CSR activity within PCZs, instead of iTLSs (</w:t>
      </w:r>
      <w:r>
        <w:rPr>
          <w:rFonts w:ascii="Times New Roman" w:hAnsi="Times New Roman" w:cs="Times New Roman"/>
          <w:b/>
          <w:bCs/>
          <w:color w:val="000000" w:themeColor="text1"/>
          <w14:textFill>
            <w14:solidFill>
              <w14:schemeClr w14:val="tx1"/>
            </w14:solidFill>
          </w14:textFill>
        </w:rPr>
        <w:t>Figure 5c-e</w:t>
      </w:r>
      <w:r>
        <w:rPr>
          <w:rFonts w:hint="eastAsia"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t>. The proportion of hypermutated B/plasma cells (</w:t>
      </w:r>
      <w:r>
        <w:rPr>
          <w:rFonts w:ascii="Times New Roman" w:hAnsi="Times New Roman" w:cs="Times New Roman"/>
          <w:b/>
          <w:bCs/>
          <w:color w:val="000000" w:themeColor="text1"/>
          <w14:textFill>
            <w14:solidFill>
              <w14:schemeClr w14:val="tx1"/>
            </w14:solidFill>
          </w14:textFill>
        </w:rPr>
        <w:t>Figure 5f</w:t>
      </w:r>
      <w:r>
        <w:rPr>
          <w:rFonts w:hint="eastAsia"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t xml:space="preserve"> and the proportion of class-switch</w:t>
      </w:r>
      <w:r>
        <w:rPr>
          <w:rFonts w:hint="eastAsia" w:ascii="Times New Roman" w:hAnsi="Times New Roman" w:cs="Times New Roman"/>
          <w:color w:val="000000" w:themeColor="text1"/>
          <w14:textFill>
            <w14:solidFill>
              <w14:schemeClr w14:val="tx1"/>
            </w14:solidFill>
          </w14:textFill>
        </w:rPr>
        <w:t>ed</w:t>
      </w:r>
      <w:r>
        <w:rPr>
          <w:rFonts w:ascii="Times New Roman" w:hAnsi="Times New Roman" w:cs="Times New Roman"/>
          <w:color w:val="000000" w:themeColor="text1"/>
          <w14:textFill>
            <w14:solidFill>
              <w14:schemeClr w14:val="tx1"/>
            </w14:solidFill>
          </w14:textFill>
        </w:rPr>
        <w:t xml:space="preserve"> B/plasma cells (</w:t>
      </w:r>
      <w:r>
        <w:rPr>
          <w:rFonts w:ascii="Times New Roman" w:hAnsi="Times New Roman" w:cs="Times New Roman"/>
          <w:b/>
          <w:bCs/>
          <w:color w:val="000000" w:themeColor="text1"/>
          <w14:textFill>
            <w14:solidFill>
              <w14:schemeClr w14:val="tx1"/>
            </w14:solidFill>
          </w14:textFill>
        </w:rPr>
        <w:t>Figure 5g</w:t>
      </w:r>
      <w:r>
        <w:rPr>
          <w:rFonts w:hint="eastAsia"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t xml:space="preserve"> were both significantly higher in PCZs over iTLSs. Further, we calculated the CSR events between each pair of isoforms and normalized them with cell counts in each tumor. Compared to iTLSs, PCZ exhibited uprising normalized CSR frequencies predominantly featuring IgM-IgG and IgA-IgG transition (</w:t>
      </w:r>
      <w:r>
        <w:rPr>
          <w:rFonts w:ascii="Times New Roman" w:hAnsi="Times New Roman" w:cs="Times New Roman"/>
          <w:b/>
          <w:bCs/>
          <w:color w:val="000000" w:themeColor="text1"/>
          <w14:textFill>
            <w14:solidFill>
              <w14:schemeClr w14:val="tx1"/>
            </w14:solidFill>
          </w14:textFill>
        </w:rPr>
        <w:t xml:space="preserve">Figure </w:t>
      </w:r>
      <w:ins w:id="78" w:author="小娟 詹" w:date="2025-08-20T14:51:00Z">
        <w:r>
          <w:rPr>
            <w:rFonts w:ascii="Times New Roman" w:hAnsi="Times New Roman" w:cs="Times New Roman"/>
            <w:b/>
            <w:bCs/>
            <w:color w:val="000000" w:themeColor="text1"/>
            <w14:textFill>
              <w14:solidFill>
                <w14:schemeClr w14:val="tx1"/>
              </w14:solidFill>
            </w14:textFill>
          </w:rPr>
          <w:t>5</w:t>
        </w:r>
      </w:ins>
      <w:ins w:id="79" w:author="t77686" w:date="2025-08-19T09:42:00Z">
        <w:r>
          <w:rPr>
            <w:rFonts w:hint="eastAsia" w:ascii="Times New Roman" w:hAnsi="Times New Roman" w:cs="Times New Roman"/>
            <w:b/>
            <w:bCs/>
            <w:color w:val="000000" w:themeColor="text1"/>
            <w14:textFill>
              <w14:solidFill>
                <w14:schemeClr w14:val="tx1"/>
              </w14:solidFill>
            </w14:textFill>
          </w:rPr>
          <w:t>h</w:t>
        </w:r>
      </w:ins>
      <w:del w:id="80" w:author="t77686" w:date="2025-08-19T09:42:00Z">
        <w:r>
          <w:rPr>
            <w:rFonts w:ascii="Times New Roman" w:hAnsi="Times New Roman" w:cs="Times New Roman"/>
            <w:b/>
            <w:bCs/>
            <w:color w:val="000000" w:themeColor="text1"/>
            <w14:textFill>
              <w14:solidFill>
                <w14:schemeClr w14:val="tx1"/>
              </w14:solidFill>
            </w14:textFill>
          </w:rPr>
          <w:delText>g</w:delText>
        </w:r>
      </w:del>
      <w:del w:id="81" w:author="小娟 詹" w:date="2025-08-20T14:51:00Z">
        <w:r>
          <w:rPr>
            <w:rFonts w:ascii="Times New Roman" w:hAnsi="Times New Roman" w:cs="Times New Roman"/>
            <w:b/>
            <w:bCs/>
            <w:color w:val="000000" w:themeColor="text1"/>
            <w14:textFill>
              <w14:solidFill>
                <w14:schemeClr w14:val="tx1"/>
              </w14:solidFill>
            </w14:textFill>
          </w:rPr>
          <w:delText>5g</w:delText>
        </w:r>
      </w:del>
      <w:r>
        <w:rPr>
          <w:rFonts w:ascii="Times New Roman" w:hAnsi="Times New Roman" w:cs="Times New Roman"/>
          <w:color w:val="000000" w:themeColor="text1"/>
          <w14:textFill>
            <w14:solidFill>
              <w14:schemeClr w14:val="tx1"/>
            </w14:solidFill>
          </w14:textFill>
        </w:rPr>
        <w:t>), as presented by spatial plots (</w:t>
      </w:r>
      <w:r>
        <w:rPr>
          <w:rFonts w:ascii="Times New Roman" w:hAnsi="Times New Roman" w:cs="Times New Roman"/>
          <w:b/>
          <w:bCs/>
          <w:color w:val="000000" w:themeColor="text1"/>
          <w14:textFill>
            <w14:solidFill>
              <w14:schemeClr w14:val="tx1"/>
            </w14:solidFill>
          </w14:textFill>
        </w:rPr>
        <w:t>Supplementary Fig.9a</w:t>
      </w:r>
      <w:r>
        <w:rPr>
          <w:rFonts w:ascii="Times New Roman" w:hAnsi="Times New Roman" w:cs="Times New Roman"/>
          <w:color w:val="000000" w:themeColor="text1"/>
          <w14:textFill>
            <w14:solidFill>
              <w14:schemeClr w14:val="tx1"/>
            </w14:solidFill>
          </w14:textFill>
        </w:rPr>
        <w:t>) and box-strip plots (</w:t>
      </w:r>
      <w:r>
        <w:rPr>
          <w:rFonts w:ascii="Times New Roman" w:hAnsi="Times New Roman" w:cs="Times New Roman"/>
          <w:b/>
          <w:bCs/>
          <w:color w:val="000000" w:themeColor="text1"/>
          <w14:textFill>
            <w14:solidFill>
              <w14:schemeClr w14:val="tx1"/>
            </w14:solidFill>
          </w14:textFill>
        </w:rPr>
        <w:t>Supplementary Fig.9b</w:t>
      </w:r>
      <w:r>
        <w:rPr>
          <w:rFonts w:ascii="Times New Roman" w:hAnsi="Times New Roman" w:cs="Times New Roman"/>
          <w:color w:val="000000" w:themeColor="text1"/>
          <w14:textFill>
            <w14:solidFill>
              <w14:schemeClr w14:val="tx1"/>
            </w14:solidFill>
          </w14:textFill>
        </w:rPr>
        <w:t xml:space="preserve">). As a result of </w:t>
      </w:r>
      <w:r>
        <w:rPr>
          <w:rFonts w:hint="eastAsia" w:ascii="Times New Roman" w:hAnsi="Times New Roman" w:cs="Times New Roman"/>
          <w:color w:val="000000" w:themeColor="text1"/>
          <w14:textFill>
            <w14:solidFill>
              <w14:schemeClr w14:val="tx1"/>
            </w14:solidFill>
          </w14:textFill>
        </w:rPr>
        <w:t>enriched</w:t>
      </w:r>
      <w:r>
        <w:rPr>
          <w:rFonts w:ascii="Times New Roman" w:hAnsi="Times New Roman" w:cs="Times New Roman"/>
          <w:color w:val="000000" w:themeColor="text1"/>
          <w14:textFill>
            <w14:solidFill>
              <w14:schemeClr w14:val="tx1"/>
            </w14:solidFill>
          </w14:textFill>
        </w:rPr>
        <w:t xml:space="preserve"> CSR events, PCZ exhibited the highest </w:t>
      </w:r>
      <w:r>
        <w:rPr>
          <w:rFonts w:ascii="Times New Roman" w:hAnsi="Times New Roman" w:cs="Times New Roman"/>
          <w:i/>
          <w:iCs/>
          <w:color w:val="000000" w:themeColor="text1"/>
          <w14:textFill>
            <w14:solidFill>
              <w14:schemeClr w14:val="tx1"/>
            </w14:solidFill>
          </w14:textFill>
        </w:rPr>
        <w:t>IGHG1/3/4</w:t>
      </w:r>
      <w:r>
        <w:rPr>
          <w:rFonts w:ascii="Times New Roman" w:hAnsi="Times New Roman" w:cs="Times New Roman"/>
          <w:color w:val="000000" w:themeColor="text1"/>
          <w14:textFill>
            <w14:solidFill>
              <w14:schemeClr w14:val="tx1"/>
            </w14:solidFill>
          </w14:textFill>
        </w:rPr>
        <w:t xml:space="preserve"> expression over all other spatial clusters (</w:t>
      </w:r>
      <w:r>
        <w:rPr>
          <w:rFonts w:ascii="Times New Roman" w:hAnsi="Times New Roman" w:cs="Times New Roman"/>
          <w:b/>
          <w:bCs/>
          <w:color w:val="000000" w:themeColor="text1"/>
          <w14:textFill>
            <w14:solidFill>
              <w14:schemeClr w14:val="tx1"/>
            </w14:solidFill>
          </w14:textFill>
        </w:rPr>
        <w:t xml:space="preserve">Figure </w:t>
      </w:r>
      <w:ins w:id="82" w:author="小娟 詹" w:date="2025-08-20T14:51:00Z">
        <w:r>
          <w:rPr>
            <w:rFonts w:ascii="Times New Roman" w:hAnsi="Times New Roman" w:cs="Times New Roman"/>
            <w:b/>
            <w:bCs/>
            <w:color w:val="000000" w:themeColor="text1"/>
            <w14:textFill>
              <w14:solidFill>
                <w14:schemeClr w14:val="tx1"/>
              </w14:solidFill>
            </w14:textFill>
          </w:rPr>
          <w:t>5</w:t>
        </w:r>
      </w:ins>
      <w:ins w:id="83" w:author="t77686" w:date="2025-08-19T09:42:00Z">
        <w:r>
          <w:rPr>
            <w:rFonts w:hint="eastAsia" w:ascii="Times New Roman" w:hAnsi="Times New Roman" w:cs="Times New Roman"/>
            <w:b/>
            <w:bCs/>
            <w:color w:val="000000" w:themeColor="text1"/>
            <w14:textFill>
              <w14:solidFill>
                <w14:schemeClr w14:val="tx1"/>
              </w14:solidFill>
            </w14:textFill>
          </w:rPr>
          <w:t>i</w:t>
        </w:r>
      </w:ins>
      <w:del w:id="84" w:author="t77686" w:date="2025-08-19T09:42:00Z">
        <w:r>
          <w:rPr>
            <w:rFonts w:ascii="Times New Roman" w:hAnsi="Times New Roman" w:cs="Times New Roman"/>
            <w:b/>
            <w:bCs/>
            <w:color w:val="000000" w:themeColor="text1"/>
            <w14:textFill>
              <w14:solidFill>
                <w14:schemeClr w14:val="tx1"/>
              </w14:solidFill>
            </w14:textFill>
          </w:rPr>
          <w:delText>h</w:delText>
        </w:r>
      </w:del>
      <w:del w:id="85" w:author="小娟 詹" w:date="2025-08-20T14:51:00Z">
        <w:r>
          <w:rPr>
            <w:rFonts w:ascii="Times New Roman" w:hAnsi="Times New Roman" w:cs="Times New Roman"/>
            <w:b/>
            <w:bCs/>
            <w:color w:val="000000" w:themeColor="text1"/>
            <w14:textFill>
              <w14:solidFill>
                <w14:schemeClr w14:val="tx1"/>
              </w14:solidFill>
            </w14:textFill>
          </w:rPr>
          <w:delText>5h</w:delText>
        </w:r>
      </w:del>
      <w:r>
        <w:rPr>
          <w:rFonts w:ascii="Times New Roman" w:hAnsi="Times New Roman" w:cs="Times New Roman"/>
          <w:color w:val="000000" w:themeColor="text1"/>
          <w14:textFill>
            <w14:solidFill>
              <w14:schemeClr w14:val="tx1"/>
            </w14:solidFill>
          </w14:textFill>
        </w:rPr>
        <w:t>), suggesting that CSR occurs primarily within PCZ to generate IgG-secreting plasma cells. Collectively, the co-occurrence of SHM and CSR implicated that PCZ might play a similar role to canonical GC in the tumor microenvironment.</w:t>
      </w:r>
    </w:p>
    <w:p w14:paraId="2E00FBD1">
      <w:pPr>
        <w:spacing w:line="360" w:lineRule="auto"/>
        <w:jc w:val="both"/>
        <w:rPr>
          <w:rFonts w:ascii="Times New Roman" w:hAnsi="Times New Roman" w:cs="Times New Roman"/>
          <w:color w:val="000000" w:themeColor="text1"/>
          <w14:textFill>
            <w14:solidFill>
              <w14:schemeClr w14:val="tx1"/>
            </w14:solidFill>
          </w14:textFill>
        </w:rPr>
      </w:pPr>
    </w:p>
    <w:p w14:paraId="180D8420">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In GC, B/plasma cells undergo SHM in D</w:t>
      </w:r>
      <w:r>
        <w:rPr>
          <w:rFonts w:hint="eastAsia" w:ascii="Times New Roman" w:hAnsi="Times New Roman" w:cs="Times New Roman"/>
          <w:color w:val="000000" w:themeColor="text1"/>
          <w14:textFill>
            <w14:solidFill>
              <w14:schemeClr w14:val="tx1"/>
            </w14:solidFill>
          </w14:textFill>
        </w:rPr>
        <w:t>ar</w:t>
      </w:r>
      <w:r>
        <w:rPr>
          <w:rFonts w:ascii="Times New Roman" w:hAnsi="Times New Roman" w:cs="Times New Roman"/>
          <w:color w:val="000000" w:themeColor="text1"/>
          <w14:textFill>
            <w14:solidFill>
              <w14:schemeClr w14:val="tx1"/>
            </w14:solidFill>
          </w14:textFill>
        </w:rPr>
        <w:t xml:space="preserve">k zones (DZs) to generate mutation pools for clone selection and then migrate </w:t>
      </w:r>
      <w:r>
        <w:rPr>
          <w:rFonts w:hint="eastAsia" w:ascii="Times New Roman" w:hAnsi="Times New Roman" w:cs="Times New Roman"/>
          <w:color w:val="000000" w:themeColor="text1"/>
          <w14:textFill>
            <w14:solidFill>
              <w14:schemeClr w14:val="tx1"/>
            </w14:solidFill>
          </w14:textFill>
        </w:rPr>
        <w:t>to</w:t>
      </w:r>
      <w:r>
        <w:rPr>
          <w:rFonts w:ascii="Times New Roman" w:hAnsi="Times New Roman" w:cs="Times New Roman"/>
          <w:color w:val="000000" w:themeColor="text1"/>
          <w14:textFill>
            <w14:solidFill>
              <w14:schemeClr w14:val="tx1"/>
            </w14:solidFill>
          </w14:textFill>
        </w:rPr>
        <w:t xml:space="preserve"> light zones (LZs) for CSR alongside T cell priming</w:t>
      </w:r>
      <w:r>
        <w:rPr>
          <w:rFonts w:ascii="Times New Roman" w:hAnsi="Times New Roman" w:cs="Times New Roman"/>
          <w:color w:val="000000" w:themeColor="text1"/>
          <w14:textFill>
            <w14:solidFill>
              <w14:schemeClr w14:val="tx1"/>
            </w14:solidFill>
          </w14:textFill>
        </w:rPr>
        <w:fldChar w:fldCharType="begin">
          <w:fldData xml:space="preserve">PEVuZE5vdGU+PENpdGU+PEF1dGhvcj5QbGF5b3VzdDwvQXV0aG9yPjxZZWFyPjIwMjM8L1llYXI+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PEVuZE5vdGU+PENpdGU+PEF1dGhvcj5QbGF5b3VzdDwvQXV0aG9yPjxZZWFyPjIwMjM8L1llYXI+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59</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We thus examined if DZs and LZs could be identified through distinct clonal activities in PCZ.</w:t>
      </w:r>
      <w:r>
        <w:rPr>
          <w:rFonts w:hint="eastAsia"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t>B</w:t>
      </w:r>
      <w:r>
        <w:rPr>
          <w:rFonts w:hint="eastAsia" w:ascii="Times New Roman" w:hAnsi="Times New Roman" w:cs="Times New Roman"/>
          <w:color w:val="000000" w:themeColor="text1"/>
          <w14:textFill>
            <w14:solidFill>
              <w14:schemeClr w14:val="tx1"/>
            </w14:solidFill>
          </w14:textFill>
        </w:rPr>
        <w:t>y</w:t>
      </w:r>
      <w:r>
        <w:rPr>
          <w:rFonts w:ascii="Times New Roman" w:hAnsi="Times New Roman" w:cs="Times New Roman"/>
          <w:color w:val="000000" w:themeColor="text1"/>
          <w14:textFill>
            <w14:solidFill>
              <w14:schemeClr w14:val="tx1"/>
            </w14:solidFill>
          </w14:textFill>
        </w:rPr>
        <w:t xml:space="preserve"> checking the expression of enzymes involved in SHM and CSR, we observed that IgM+PCZ expressed the highest level of activation-induced cytidine deaminase (</w:t>
      </w:r>
      <w:r>
        <w:rPr>
          <w:rFonts w:ascii="Times New Roman" w:hAnsi="Times New Roman" w:cs="Times New Roman"/>
          <w:i/>
          <w:iCs/>
          <w:color w:val="000000" w:themeColor="text1"/>
          <w14:textFill>
            <w14:solidFill>
              <w14:schemeClr w14:val="tx1"/>
            </w14:solidFill>
          </w14:textFill>
        </w:rPr>
        <w:t>AICDA</w:t>
      </w:r>
      <w:r>
        <w:rPr>
          <w:rFonts w:ascii="Times New Roman" w:hAnsi="Times New Roman" w:cs="Times New Roman"/>
          <w:color w:val="000000" w:themeColor="text1"/>
          <w14:textFill>
            <w14:solidFill>
              <w14:schemeClr w14:val="tx1"/>
            </w14:solidFill>
          </w14:textFill>
        </w:rPr>
        <w:t>), an enzyme mediating SHM in dark zones</w:t>
      </w:r>
      <w:r>
        <w:rPr>
          <w:rFonts w:ascii="Times New Roman" w:hAnsi="Times New Roman" w:cs="Times New Roman"/>
          <w:color w:val="000000" w:themeColor="text1"/>
          <w14:textFill>
            <w14:solidFill>
              <w14:schemeClr w14:val="tx1"/>
            </w14:solidFill>
          </w14:textFill>
        </w:rPr>
        <w:fldChar w:fldCharType="begin">
          <w:fldData xml:space="preserve">PEVuZE5vdGU+PENpdGU+PEF1dGhvcj5GZW5nPC9BdXRob3I+PFllYXI+MjAyMDwvWWVhcj48UmVj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PEVuZE5vdGU+PENpdGU+PEF1dGhvcj5GZW5nPC9BdXRob3I+PFllYXI+MjAyMDwvWWVhcj48UmVj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60, 61</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lining with the highest mutation frequencies in IgM+PCZ</w:t>
      </w:r>
      <w:r>
        <w:rPr>
          <w:rFonts w:hint="eastAsia" w:ascii="Times New Roman" w:hAnsi="Times New Roman" w:cs="Times New Roman"/>
          <w:color w:val="000000" w:themeColor="text1"/>
          <w14:textFill>
            <w14:solidFill>
              <w14:schemeClr w14:val="tx1"/>
            </w14:solidFill>
          </w14:textFill>
        </w:rPr>
        <w:t>s</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b/>
          <w:bCs/>
          <w:color w:val="000000" w:themeColor="text1"/>
          <w14:textFill>
            <w14:solidFill>
              <w14:schemeClr w14:val="tx1"/>
            </w14:solidFill>
          </w14:textFill>
        </w:rPr>
        <w:t xml:space="preserve">Figure </w:t>
      </w:r>
      <w:ins w:id="86" w:author="小娟 詹" w:date="2025-08-20T14:51:00Z">
        <w:r>
          <w:rPr>
            <w:rFonts w:ascii="Times New Roman" w:hAnsi="Times New Roman" w:cs="Times New Roman"/>
            <w:b/>
            <w:bCs/>
            <w:color w:val="000000" w:themeColor="text1"/>
            <w14:textFill>
              <w14:solidFill>
                <w14:schemeClr w14:val="tx1"/>
              </w14:solidFill>
            </w14:textFill>
          </w:rPr>
          <w:t>5</w:t>
        </w:r>
      </w:ins>
      <w:ins w:id="87" w:author="t77686" w:date="2025-08-19T09:44:00Z">
        <w:r>
          <w:rPr>
            <w:rFonts w:hint="eastAsia" w:ascii="Times New Roman" w:hAnsi="Times New Roman" w:cs="Times New Roman"/>
            <w:b/>
            <w:bCs/>
            <w:color w:val="000000" w:themeColor="text1"/>
            <w14:textFill>
              <w14:solidFill>
                <w14:schemeClr w14:val="tx1"/>
              </w14:solidFill>
            </w14:textFill>
          </w:rPr>
          <w:t>j</w:t>
        </w:r>
      </w:ins>
      <w:del w:id="88" w:author="t77686" w:date="2025-08-19T09:44:00Z">
        <w:r>
          <w:rPr>
            <w:rFonts w:ascii="Times New Roman" w:hAnsi="Times New Roman" w:cs="Times New Roman"/>
            <w:b/>
            <w:bCs/>
            <w:color w:val="000000" w:themeColor="text1"/>
            <w14:textFill>
              <w14:solidFill>
                <w14:schemeClr w14:val="tx1"/>
              </w14:solidFill>
            </w14:textFill>
          </w:rPr>
          <w:delText>i</w:delText>
        </w:r>
      </w:del>
      <w:del w:id="89" w:author="小娟 詹" w:date="2025-08-20T14:51:00Z">
        <w:r>
          <w:rPr>
            <w:rFonts w:ascii="Times New Roman" w:hAnsi="Times New Roman" w:cs="Times New Roman"/>
            <w:b/>
            <w:bCs/>
            <w:color w:val="000000" w:themeColor="text1"/>
            <w14:textFill>
              <w14:solidFill>
                <w14:schemeClr w14:val="tx1"/>
              </w14:solidFill>
            </w14:textFill>
          </w:rPr>
          <w:delText>5i</w:delText>
        </w:r>
      </w:del>
      <w:r>
        <w:rPr>
          <w:rFonts w:ascii="Times New Roman" w:hAnsi="Times New Roman" w:cs="Times New Roman"/>
          <w:color w:val="000000" w:themeColor="text1"/>
          <w14:textFill>
            <w14:solidFill>
              <w14:schemeClr w14:val="tx1"/>
            </w14:solidFill>
          </w14:textFill>
        </w:rPr>
        <w:t>). IgG+PCZ expressed highest level of uracil-DNA glycosylase (</w:t>
      </w:r>
      <w:r>
        <w:rPr>
          <w:rFonts w:ascii="Times New Roman" w:hAnsi="Times New Roman" w:cs="Times New Roman"/>
          <w:i/>
          <w:iCs/>
          <w:color w:val="000000" w:themeColor="text1"/>
          <w14:textFill>
            <w14:solidFill>
              <w14:schemeClr w14:val="tx1"/>
            </w14:solidFill>
          </w14:textFill>
        </w:rPr>
        <w:t>UNG</w:t>
      </w:r>
      <w:r>
        <w:rPr>
          <w:rFonts w:ascii="Times New Roman" w:hAnsi="Times New Roman" w:cs="Times New Roman"/>
          <w:color w:val="000000" w:themeColor="text1"/>
          <w14:textFill>
            <w14:solidFill>
              <w14:schemeClr w14:val="tx1"/>
            </w14:solidFill>
          </w14:textFill>
        </w:rPr>
        <w:t>) and apurinic/apyrimidinic endodeoxyribonuclease 1 (</w:t>
      </w:r>
      <w:r>
        <w:rPr>
          <w:rFonts w:ascii="Times New Roman" w:hAnsi="Times New Roman" w:cs="Times New Roman"/>
          <w:i/>
          <w:iCs/>
          <w:color w:val="000000" w:themeColor="text1"/>
          <w14:textFill>
            <w14:solidFill>
              <w14:schemeClr w14:val="tx1"/>
            </w14:solidFill>
          </w14:textFill>
        </w:rPr>
        <w:t>APEX1</w:t>
      </w:r>
      <w:r>
        <w:rPr>
          <w:rFonts w:ascii="Times New Roman" w:hAnsi="Times New Roman" w:cs="Times New Roman"/>
          <w:color w:val="000000" w:themeColor="text1"/>
          <w14:textFill>
            <w14:solidFill>
              <w14:schemeClr w14:val="tx1"/>
            </w14:solidFill>
          </w14:textFill>
        </w:rPr>
        <w:t>), enzymes mediating CSR process in light zones</w:t>
      </w:r>
      <w:r>
        <w:rPr>
          <w:rFonts w:ascii="Times New Roman" w:hAnsi="Times New Roman" w:cs="Times New Roman"/>
          <w:color w:val="000000" w:themeColor="text1"/>
          <w14:textFill>
            <w14:solidFill>
              <w14:schemeClr w14:val="tx1"/>
            </w14:solidFill>
          </w14:textFill>
        </w:rPr>
        <w:fldChar w:fldCharType="begin">
          <w:fldData xml:space="preserve">PEVuZE5vdGU+PENpdGU+PEF1dGhvcj5CZWd1bTwvQXV0aG9yPjxZZWFyPjIwMDQ8L1llYXI+PFJl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PEVuZE5vdGU+PENpdGU+PEF1dGhvcj5CZWd1bTwvQXV0aG9yPjxZZWFyPjIwMDQ8L1llYXI+PFJl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62, 63</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as well as B-cell lymphoma 6 (</w:t>
      </w:r>
      <w:r>
        <w:rPr>
          <w:rFonts w:ascii="Times New Roman" w:hAnsi="Times New Roman" w:cs="Times New Roman"/>
          <w:i/>
          <w:iCs/>
          <w:color w:val="000000" w:themeColor="text1"/>
          <w14:textFill>
            <w14:solidFill>
              <w14:schemeClr w14:val="tx1"/>
            </w14:solidFill>
          </w14:textFill>
        </w:rPr>
        <w:t>BCL6</w:t>
      </w:r>
      <w:r>
        <w:rPr>
          <w:rFonts w:ascii="Times New Roman" w:hAnsi="Times New Roman" w:cs="Times New Roman"/>
          <w:color w:val="000000" w:themeColor="text1"/>
          <w14:textFill>
            <w14:solidFill>
              <w14:schemeClr w14:val="tx1"/>
            </w14:solidFill>
          </w14:textFill>
        </w:rPr>
        <w:t>), marking class-switched B/plasma cells</w:t>
      </w:r>
      <w:r>
        <w:rPr>
          <w:rFonts w:ascii="Times New Roman" w:hAnsi="Times New Roman" w:cs="Times New Roman"/>
          <w:color w:val="000000" w:themeColor="text1"/>
          <w14:textFill>
            <w14:solidFill>
              <w14:schemeClr w14:val="tx1"/>
            </w14:solidFill>
          </w14:textFill>
        </w:rPr>
        <w:fldChar w:fldCharType="begin">
          <w:fldData xml:space="preserve">PEVuZE5vdGU+PENpdGU+PEF1dGhvcj5MdTwvQXV0aG9yPjxZZWFyPjIwMTM8L1llYXI+PFJlY051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PEVuZE5vdGU+PENpdGU+PEF1dGhvcj5MdTwvQXV0aG9yPjxZZWFyPjIwMTM8L1llYXI+PFJlY051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64</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b/>
          <w:bCs/>
          <w:color w:val="000000" w:themeColor="text1"/>
          <w14:textFill>
            <w14:solidFill>
              <w14:schemeClr w14:val="tx1"/>
            </w14:solidFill>
          </w14:textFill>
        </w:rPr>
        <w:t>Figure 5</w:t>
      </w:r>
      <w:r>
        <w:rPr>
          <w:rFonts w:hint="eastAsia" w:ascii="Times New Roman" w:hAnsi="Times New Roman" w:cs="Times New Roman"/>
          <w:b/>
          <w:bCs/>
          <w:color w:val="000000" w:themeColor="text1"/>
          <w14:textFill>
            <w14:solidFill>
              <w14:schemeClr w14:val="tx1"/>
            </w14:solidFill>
          </w14:textFill>
        </w:rPr>
        <w:t>j</w:t>
      </w:r>
      <w:r>
        <w:rPr>
          <w:rFonts w:ascii="Times New Roman" w:hAnsi="Times New Roman" w:cs="Times New Roman"/>
          <w:color w:val="000000" w:themeColor="text1"/>
          <w14:textFill>
            <w14:solidFill>
              <w14:schemeClr w14:val="tx1"/>
            </w14:solidFill>
          </w14:textFill>
        </w:rPr>
        <w:t xml:space="preserve">). Further, </w:t>
      </w:r>
      <w:r>
        <w:rPr>
          <w:rFonts w:hint="eastAsia" w:ascii="Times New Roman" w:hAnsi="Times New Roman" w:cs="Times New Roman"/>
          <w:color w:val="000000" w:themeColor="text1"/>
          <w14:textFill>
            <w14:solidFill>
              <w14:schemeClr w14:val="tx1"/>
            </w14:solidFill>
          </w14:textFill>
        </w:rPr>
        <w:t>we</w:t>
      </w:r>
      <w:r>
        <w:rPr>
          <w:rFonts w:ascii="Times New Roman" w:hAnsi="Times New Roman" w:cs="Times New Roman"/>
          <w:color w:val="000000" w:themeColor="text1"/>
          <w14:textFill>
            <w14:solidFill>
              <w14:schemeClr w14:val="tx1"/>
            </w14:solidFill>
          </w14:textFill>
        </w:rPr>
        <w:t xml:space="preserve"> examined the presence of T cell in PCZ. By quantifying T cells in spatial transcriptome, we observed a significantly higher proportion of T cells in IgG+PCZ over IgM+PCZ (</w:t>
      </w:r>
      <w:r>
        <w:rPr>
          <w:rFonts w:ascii="Times New Roman" w:hAnsi="Times New Roman" w:cs="Times New Roman"/>
          <w:b/>
          <w:bCs/>
          <w:color w:val="000000" w:themeColor="text1"/>
          <w14:textFill>
            <w14:solidFill>
              <w14:schemeClr w14:val="tx1"/>
            </w14:solidFill>
          </w14:textFill>
        </w:rPr>
        <w:t>Figure 5k</w:t>
      </w:r>
      <w:r>
        <w:rPr>
          <w:rFonts w:ascii="Times New Roman" w:hAnsi="Times New Roman" w:cs="Times New Roman"/>
          <w:color w:val="000000" w:themeColor="text1"/>
          <w14:textFill>
            <w14:solidFill>
              <w14:schemeClr w14:val="tx1"/>
            </w14:solidFill>
          </w14:textFill>
        </w:rPr>
        <w:t>). This result was further validated by the co-staining of CD3E/CD138 using the adjacent tissue sections; an abundant infiltration of T cells was observed in IgG+PCZ but not in IgM+PCZ (</w:t>
      </w:r>
      <w:r>
        <w:rPr>
          <w:rFonts w:ascii="Times New Roman" w:hAnsi="Times New Roman" w:cs="Times New Roman"/>
          <w:b/>
          <w:bCs/>
          <w:color w:val="000000" w:themeColor="text1"/>
          <w14:textFill>
            <w14:solidFill>
              <w14:schemeClr w14:val="tx1"/>
            </w14:solidFill>
          </w14:textFill>
        </w:rPr>
        <w:t>Figure 5l-m</w:t>
      </w:r>
      <w:r>
        <w:rPr>
          <w:rFonts w:ascii="Times New Roman" w:hAnsi="Times New Roman" w:cs="Times New Roman"/>
          <w:color w:val="000000" w:themeColor="text1"/>
          <w14:textFill>
            <w14:solidFill>
              <w14:schemeClr w14:val="tx1"/>
            </w14:solidFill>
          </w14:textFill>
        </w:rPr>
        <w:t>). The contrast T cell proportions implicated a role played by T cells in IgG+PCZ, but not in IgM+PCZ. To explore this, we partitioned the PCZs using DBSCAN and obtained 113 spatially discrete PCZ clusters (</w:t>
      </w:r>
      <w:r>
        <w:rPr>
          <w:rFonts w:ascii="Times New Roman" w:hAnsi="Times New Roman" w:cs="Times New Roman"/>
          <w:b/>
          <w:bCs/>
          <w:color w:val="000000" w:themeColor="text1"/>
          <w14:textFill>
            <w14:solidFill>
              <w14:schemeClr w14:val="tx1"/>
            </w14:solidFill>
          </w14:textFill>
        </w:rPr>
        <w:t>Supplementary Fig.9c</w:t>
      </w:r>
      <w:r>
        <w:rPr>
          <w:rFonts w:ascii="Times New Roman" w:hAnsi="Times New Roman" w:cs="Times New Roman"/>
          <w:color w:val="000000" w:themeColor="text1"/>
          <w14:textFill>
            <w14:solidFill>
              <w14:schemeClr w14:val="tx1"/>
            </w14:solidFill>
          </w14:textFill>
        </w:rPr>
        <w:t>). T cells proportions in each PCZ cluster exhibited strong Pearson’s correlations with uprising CSR events, IgG secretion and B/plasma cells pseudotime scores (</w:t>
      </w:r>
      <w:r>
        <w:rPr>
          <w:rFonts w:ascii="Times New Roman" w:hAnsi="Times New Roman" w:cs="Times New Roman"/>
          <w:b/>
          <w:bCs/>
          <w:color w:val="000000" w:themeColor="text1"/>
          <w14:textFill>
            <w14:solidFill>
              <w14:schemeClr w14:val="tx1"/>
            </w14:solidFill>
          </w14:textFill>
        </w:rPr>
        <w:t>Figure 5n-p</w:t>
      </w:r>
      <w:r>
        <w:rPr>
          <w:rFonts w:ascii="Times New Roman" w:hAnsi="Times New Roman" w:cs="Times New Roman"/>
          <w:color w:val="000000" w:themeColor="text1"/>
          <w14:textFill>
            <w14:solidFill>
              <w14:schemeClr w14:val="tx1"/>
            </w14:solidFill>
          </w14:textFill>
        </w:rPr>
        <w:t>), but not with the mutation accumulation of IgH chains (</w:t>
      </w:r>
      <w:r>
        <w:rPr>
          <w:rFonts w:ascii="Times New Roman" w:hAnsi="Times New Roman" w:cs="Times New Roman"/>
          <w:b/>
          <w:bCs/>
          <w:color w:val="000000" w:themeColor="text1"/>
          <w14:textFill>
            <w14:solidFill>
              <w14:schemeClr w14:val="tx1"/>
            </w14:solidFill>
          </w14:textFill>
        </w:rPr>
        <w:t>Figure 5q</w:t>
      </w:r>
      <w:r>
        <w:rPr>
          <w:rFonts w:ascii="Times New Roman" w:hAnsi="Times New Roman" w:cs="Times New Roman"/>
          <w:color w:val="000000" w:themeColor="text1"/>
          <w14:textFill>
            <w14:solidFill>
              <w14:schemeClr w14:val="tx1"/>
            </w14:solidFill>
          </w14:textFill>
        </w:rPr>
        <w:t>). T cells participate in B cell fate determination via secreting interleukins or through membrane ligand-receptor interaction</w:t>
      </w:r>
      <w:r>
        <w:rPr>
          <w:rFonts w:ascii="Times New Roman" w:hAnsi="Times New Roman" w:cs="Times New Roman"/>
          <w:color w:val="000000" w:themeColor="text1"/>
          <w14:textFill>
            <w14:solidFill>
              <w14:schemeClr w14:val="tx1"/>
            </w14:solidFill>
          </w14:textFill>
        </w:rPr>
        <w:fldChar w:fldCharType="begin">
          <w:fldData xml:space="preserve">PEVuZE5vdGU+PENpdGU+PEF1dGhvcj5Ib2xhbjwvQXV0aG9yPjxZZWFyPjIwMTQ8L1llYXI+PFJl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PEVuZE5vdGU+PENpdGU+PEF1dGhvcj5Ib2xhbjwvQXV0aG9yPjxZZWFyPjIwMTQ8L1llYXI+PFJl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65-67</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xml:space="preserve">. We plotted the potential molecular candidates expressed by T cells </w:t>
      </w:r>
      <w:r>
        <w:rPr>
          <w:rFonts w:hint="eastAsia" w:ascii="Times New Roman" w:hAnsi="Times New Roman" w:cs="Times New Roman"/>
          <w:color w:val="000000" w:themeColor="text1"/>
          <w14:textFill>
            <w14:solidFill>
              <w14:schemeClr w14:val="tx1"/>
            </w14:solidFill>
          </w14:textFill>
        </w:rPr>
        <w:t>to</w:t>
      </w:r>
      <w:r>
        <w:rPr>
          <w:rFonts w:ascii="Times New Roman" w:hAnsi="Times New Roman" w:cs="Times New Roman"/>
          <w:color w:val="000000" w:themeColor="text1"/>
          <w14:textFill>
            <w14:solidFill>
              <w14:schemeClr w14:val="tx1"/>
            </w14:solidFill>
          </w14:textFill>
        </w:rPr>
        <w:t xml:space="preserve"> mediate B/plasma cell effect function and differentiation. As shown by the matrix plot, </w:t>
      </w:r>
      <w:r>
        <w:rPr>
          <w:rFonts w:ascii="Times New Roman" w:hAnsi="Times New Roman" w:cs="Times New Roman"/>
          <w:i/>
          <w:iCs/>
          <w:color w:val="000000" w:themeColor="text1"/>
          <w14:textFill>
            <w14:solidFill>
              <w14:schemeClr w14:val="tx1"/>
            </w14:solidFill>
          </w14:textFill>
        </w:rPr>
        <w:t>IL6</w:t>
      </w:r>
      <w:r>
        <w:rPr>
          <w:rFonts w:ascii="Times New Roman" w:hAnsi="Times New Roman" w:cs="Times New Roman"/>
          <w:color w:val="000000" w:themeColor="text1"/>
          <w14:textFill>
            <w14:solidFill>
              <w14:schemeClr w14:val="tx1"/>
            </w14:solidFill>
          </w14:textFill>
        </w:rPr>
        <w:t xml:space="preserve"> concentrated in inner and outer iTLSs, while </w:t>
      </w:r>
      <w:r>
        <w:rPr>
          <w:rFonts w:ascii="Times New Roman" w:hAnsi="Times New Roman" w:cs="Times New Roman"/>
          <w:i/>
          <w:iCs/>
          <w:color w:val="000000" w:themeColor="text1"/>
          <w14:textFill>
            <w14:solidFill>
              <w14:schemeClr w14:val="tx1"/>
            </w14:solidFill>
          </w14:textFill>
        </w:rPr>
        <w:t>CD40LG</w:t>
      </w:r>
      <w:r>
        <w:rPr>
          <w:rFonts w:ascii="Times New Roman" w:hAnsi="Times New Roman" w:cs="Times New Roman"/>
          <w:color w:val="000000" w:themeColor="text1"/>
          <w14:textFill>
            <w14:solidFill>
              <w14:schemeClr w14:val="tx1"/>
            </w14:solidFill>
          </w14:textFill>
        </w:rPr>
        <w:t xml:space="preserve"> were prominent in iTLSs and IgG+PCZs (</w:t>
      </w:r>
      <w:r>
        <w:rPr>
          <w:rFonts w:ascii="Times New Roman" w:hAnsi="Times New Roman" w:cs="Times New Roman"/>
          <w:b/>
          <w:bCs/>
          <w:color w:val="000000" w:themeColor="text1"/>
          <w14:textFill>
            <w14:solidFill>
              <w14:schemeClr w14:val="tx1"/>
            </w14:solidFill>
          </w14:textFill>
        </w:rPr>
        <w:t>Supplementary Fig.9d</w:t>
      </w:r>
      <w:r>
        <w:rPr>
          <w:rFonts w:ascii="Times New Roman" w:hAnsi="Times New Roman" w:cs="Times New Roman"/>
          <w:color w:val="000000" w:themeColor="text1"/>
          <w14:textFill>
            <w14:solidFill>
              <w14:schemeClr w14:val="tx1"/>
            </w14:solidFill>
          </w14:textFill>
        </w:rPr>
        <w:t xml:space="preserve">). These data suggest that </w:t>
      </w:r>
      <w:r>
        <w:rPr>
          <w:rFonts w:ascii="Times New Roman" w:hAnsi="Times New Roman" w:cs="Times New Roman"/>
          <w:i/>
          <w:iCs/>
          <w:color w:val="000000" w:themeColor="text1"/>
          <w14:textFill>
            <w14:solidFill>
              <w14:schemeClr w14:val="tx1"/>
            </w14:solidFill>
          </w14:textFill>
        </w:rPr>
        <w:t>IL6</w:t>
      </w:r>
      <w:r>
        <w:rPr>
          <w:rFonts w:ascii="Times New Roman" w:hAnsi="Times New Roman" w:cs="Times New Roman"/>
          <w:color w:val="000000" w:themeColor="text1"/>
          <w14:textFill>
            <w14:solidFill>
              <w14:schemeClr w14:val="tx1"/>
            </w14:solidFill>
          </w14:textFill>
        </w:rPr>
        <w:t xml:space="preserve"> signals could be involved at a very early stage of intratumoral B cells fate transition in iTLS, while sustained stimulation via </w:t>
      </w:r>
      <w:r>
        <w:rPr>
          <w:rFonts w:ascii="Times New Roman" w:hAnsi="Times New Roman" w:cs="Times New Roman"/>
          <w:i/>
          <w:iCs/>
          <w:color w:val="000000" w:themeColor="text1"/>
          <w14:textFill>
            <w14:solidFill>
              <w14:schemeClr w14:val="tx1"/>
            </w14:solidFill>
          </w14:textFill>
        </w:rPr>
        <w:t>CD40LG</w:t>
      </w:r>
      <w:r>
        <w:rPr>
          <w:rFonts w:ascii="Times New Roman" w:hAnsi="Times New Roman" w:cs="Times New Roman"/>
          <w:color w:val="000000" w:themeColor="text1"/>
          <w14:textFill>
            <w14:solidFill>
              <w14:schemeClr w14:val="tx1"/>
            </w14:solidFill>
          </w14:textFill>
        </w:rPr>
        <w:t xml:space="preserve"> might drive the terminal differentiation of plasma cells in IgG+PCZ. </w:t>
      </w:r>
    </w:p>
    <w:p w14:paraId="2240D0DE">
      <w:pPr>
        <w:spacing w:line="360" w:lineRule="auto"/>
        <w:jc w:val="both"/>
        <w:rPr>
          <w:rFonts w:ascii="Times New Roman" w:hAnsi="Times New Roman" w:cs="Times New Roman"/>
          <w:color w:val="000000" w:themeColor="text1"/>
          <w14:textFill>
            <w14:solidFill>
              <w14:schemeClr w14:val="tx1"/>
            </w14:solidFill>
          </w14:textFill>
        </w:rPr>
      </w:pPr>
    </w:p>
    <w:p w14:paraId="375863D9">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Next, we investigated the if the T cells in the IgG+PCZ were primed. According to the presence or absence in IgG+PCZs, we stratified the TCRβ clones into present clones and absent clones. Particularly, the TCRβ clones present in IgG+PCZs exhibited a notable aggregating pattern over the absent counterparts (</w:t>
      </w:r>
      <w:r>
        <w:rPr>
          <w:rFonts w:ascii="Times New Roman" w:hAnsi="Times New Roman" w:cs="Times New Roman"/>
          <w:b/>
          <w:bCs/>
          <w:color w:val="000000" w:themeColor="text1"/>
          <w14:textFill>
            <w14:solidFill>
              <w14:schemeClr w14:val="tx1"/>
            </w14:solidFill>
          </w14:textFill>
        </w:rPr>
        <w:t>Figure 5r</w:t>
      </w:r>
      <w:r>
        <w:rPr>
          <w:rFonts w:ascii="Times New Roman" w:hAnsi="Times New Roman" w:cs="Times New Roman"/>
          <w:color w:val="000000" w:themeColor="text1"/>
          <w14:textFill>
            <w14:solidFill>
              <w14:schemeClr w14:val="tx1"/>
            </w14:solidFill>
          </w14:textFill>
        </w:rPr>
        <w:t>). Moran’s Index measures the spatial autocorrelation of the objects on cartesian coordinate systems, thus quantifies aggregating distribution</w:t>
      </w:r>
      <w:r>
        <w:rPr>
          <w:rFonts w:ascii="Times New Roman" w:hAnsi="Times New Roman" w:cs="Times New Roman"/>
          <w:color w:val="000000" w:themeColor="text1"/>
          <w14:textFill>
            <w14:solidFill>
              <w14:schemeClr w14:val="tx1"/>
            </w14:solidFill>
          </w14:textFill>
        </w:rPr>
        <w:fldChar w:fldCharType="begin"/>
      </w:r>
      <w:r>
        <w:rPr>
          <w:rFonts w:ascii="Times New Roman" w:hAnsi="Times New Roman" w:cs="Times New Roman"/>
          <w:color w:val="000000" w:themeColor="text1"/>
          <w14:textFill>
            <w14:solidFill>
              <w14:schemeClr w14:val="tx1"/>
            </w14:solidFill>
          </w14:textFill>
        </w:rPr>
        <w:instrText xml:space="preserve"> ADDIN EN.CITE &lt;EndNote&gt;&lt;Cite&gt;&lt;Author&gt;Chen&lt;/Author&gt;&lt;Year&gt;2023&lt;/Year&gt;&lt;RecNum&gt;98&lt;/RecNum&gt;&lt;DisplayText&gt;&lt;style face="superscript"&gt;68&lt;/style&gt;&lt;/DisplayText&gt;&lt;record&gt;&lt;rec-number&gt;98&lt;/rec-number&gt;&lt;foreign-keys&gt;&lt;key app="EN" db-id="zss5tssatdf2r2e5p56vstxgpvwt9w2epfr9" timestamp="1753442003"&gt;98&lt;/key&gt;&lt;/foreign-keys&gt;&lt;ref-type name="Journal Article"&gt;17&lt;/ref-type&gt;&lt;contributors&gt;&lt;authors&gt;&lt;author&gt;Chen, Y.&lt;/author&gt;&lt;/authors&gt;&lt;/contributors&gt;&lt;auth-address&gt;Department of Geography, College of Urban and Environmental Sciences, Peking University, Beijing, 100871, People&amp;apos;s Republic of China. chenyg@pku.edu.cn.&lt;/auth-address&gt;&lt;titles&gt;&lt;title&gt;Spatial autocorrelation equation based on Moran&amp;apos;s index&lt;/title&gt;&lt;secondary-title&gt;Sci Rep&lt;/secondary-title&gt;&lt;/titles&gt;&lt;periodical&gt;&lt;full-title&gt;Sci Rep&lt;/full-title&gt;&lt;/periodical&gt;&lt;pages&gt;19296&lt;/pages&gt;&lt;volume&gt;13&lt;/volume&gt;&lt;number&gt;1&lt;/number&gt;&lt;edition&gt;20231107&lt;/edition&gt;&lt;dates&gt;&lt;year&gt;2023&lt;/year&gt;&lt;pub-dates&gt;&lt;date&gt;Nov 7&lt;/date&gt;&lt;/pub-dates&gt;&lt;/dates&gt;&lt;isbn&gt;2045-2322 (Electronic)&amp;#xD;2045-2322 (Linking)&lt;/isbn&gt;&lt;accession-num&gt;37935705&lt;/accession-num&gt;&lt;urls&gt;&lt;related-urls&gt;&lt;url&gt;https://www.ncbi.nlm.nih.gov/pubmed/37935705&lt;/url&gt;&lt;/related-urls&gt;&lt;/urls&gt;&lt;custom1&gt;The author declares no competing interests.&lt;/custom1&gt;&lt;custom2&gt;PMC10630413&lt;/custom2&gt;&lt;electronic-resource-num&gt;10.1038/s41598-023-45947-x&lt;/electronic-resource-num&gt;&lt;remote-database-name&gt;PubMed-not-MEDLINE&lt;/remote-database-name&gt;&lt;remote-database-provider&gt;NLM&lt;/remote-database-provider&gt;&lt;/record&gt;&lt;/Cite&gt;&lt;/EndNote&gt;</w:instrText>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68</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The aggregation of IgG+PCZ-present clones were enhanced by the significantly higher Moran’s Index over IgG+PCZ-asbent clones (</w:t>
      </w:r>
      <w:ins w:id="90" w:author="t77686" w:date="2025-08-19T09:48:00Z">
        <w:r>
          <w:rPr>
            <w:rFonts w:ascii="Times New Roman" w:hAnsi="Times New Roman" w:cs="Times New Roman"/>
            <w:b/>
            <w:bCs/>
            <w:color w:val="000000" w:themeColor="text1"/>
            <w14:textFill>
              <w14:solidFill>
                <w14:schemeClr w14:val="tx1"/>
              </w14:solidFill>
            </w14:textFill>
          </w:rPr>
          <w:t>Supplementary Fig.9</w:t>
        </w:r>
      </w:ins>
      <w:ins w:id="91" w:author="t77686" w:date="2025-08-19T09:48:00Z">
        <w:r>
          <w:rPr>
            <w:rFonts w:hint="eastAsia" w:ascii="Times New Roman" w:hAnsi="Times New Roman" w:cs="Times New Roman"/>
            <w:b/>
            <w:bCs/>
            <w:color w:val="000000" w:themeColor="text1"/>
            <w14:textFill>
              <w14:solidFill>
                <w14:schemeClr w14:val="tx1"/>
              </w14:solidFill>
            </w14:textFill>
          </w:rPr>
          <w:t>e</w:t>
        </w:r>
      </w:ins>
      <w:del w:id="92" w:author="t77686" w:date="2025-08-19T09:48:00Z">
        <w:r>
          <w:rPr>
            <w:rFonts w:ascii="Times New Roman" w:hAnsi="Times New Roman" w:cs="Times New Roman"/>
            <w:b/>
            <w:bCs/>
            <w:color w:val="000000" w:themeColor="text1"/>
            <w14:textFill>
              <w14:solidFill>
                <w14:schemeClr w14:val="tx1"/>
              </w14:solidFill>
            </w14:textFill>
          </w:rPr>
          <w:delText>Figure 5s</w:delText>
        </w:r>
      </w:del>
      <w:r>
        <w:rPr>
          <w:rFonts w:ascii="Times New Roman" w:hAnsi="Times New Roman" w:cs="Times New Roman"/>
          <w:color w:val="000000" w:themeColor="text1"/>
          <w14:textFill>
            <w14:solidFill>
              <w14:schemeClr w14:val="tx1"/>
            </w14:solidFill>
          </w14:textFill>
        </w:rPr>
        <w:t>). Antigen-stimulated clone expansion generates larger clone populations to elicit antigen-targeting immune response</w:t>
      </w:r>
      <w:r>
        <w:rPr>
          <w:rFonts w:ascii="Times New Roman" w:hAnsi="Times New Roman" w:cs="Times New Roman"/>
          <w:color w:val="000000" w:themeColor="text1"/>
          <w14:textFill>
            <w14:solidFill>
              <w14:schemeClr w14:val="tx1"/>
            </w14:solidFill>
          </w14:textFill>
        </w:rPr>
        <w:fldChar w:fldCharType="begin">
          <w:fldData xml:space="preserve">PEVuZE5vdGU+PENpdGU+PEF1dGhvcj5Nb3JnYW48L0F1dGhvcj48WWVhcj4yMDI0PC9ZZWFyPjxS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==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PEVuZE5vdGU+PENpdGU+PEF1dGhvcj5Nb3JnYW48L0F1dGhvcj48WWVhcj4yMDI0PC9ZZWFyPjxS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==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69</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Clone sizes thus indicate the tumor reactivity of each clone</w:t>
      </w:r>
      <w:r>
        <w:rPr>
          <w:rFonts w:ascii="Times New Roman" w:hAnsi="Times New Roman" w:cs="Times New Roman"/>
          <w:color w:val="000000" w:themeColor="text1"/>
          <w14:textFill>
            <w14:solidFill>
              <w14:schemeClr w14:val="tx1"/>
            </w14:solidFill>
          </w14:textFill>
        </w:rPr>
        <w:fldChar w:fldCharType="begin">
          <w:fldData xml:space="preserve">PEVuZE5vdGU+PENpdGU+PEF1dGhvcj5MaTwvQXV0aG9yPjxZZWFyPjIwMjQ8L1llYXI+PFJlY051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PEVuZE5vdGU+PENpdGU+PEF1dGhvcj5MaTwvQXV0aG9yPjxZZWFyPjIwMjQ8L1llYXI+PFJlY051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70, 71</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Compared with IgG+PCZ-asbent clones, IgG+PCZ-present clones exhibited consistently larger clone sizes across all 11 tumors (</w:t>
      </w:r>
      <w:r>
        <w:rPr>
          <w:rFonts w:ascii="Times New Roman" w:hAnsi="Times New Roman" w:cs="Times New Roman"/>
          <w:b/>
          <w:bCs/>
          <w:color w:val="000000" w:themeColor="text1"/>
          <w14:textFill>
            <w14:solidFill>
              <w14:schemeClr w14:val="tx1"/>
            </w14:solidFill>
          </w14:textFill>
        </w:rPr>
        <w:t xml:space="preserve">Figure </w:t>
      </w:r>
      <w:ins w:id="93" w:author="小娟 詹" w:date="2025-08-20T14:51:00Z">
        <w:r>
          <w:rPr>
            <w:rFonts w:ascii="Times New Roman" w:hAnsi="Times New Roman" w:cs="Times New Roman"/>
            <w:b/>
            <w:bCs/>
            <w:color w:val="000000" w:themeColor="text1"/>
            <w14:textFill>
              <w14:solidFill>
                <w14:schemeClr w14:val="tx1"/>
              </w14:solidFill>
            </w14:textFill>
          </w:rPr>
          <w:t>5</w:t>
        </w:r>
      </w:ins>
      <w:ins w:id="94" w:author="t77686" w:date="2025-08-19T09:49:00Z">
        <w:r>
          <w:rPr>
            <w:rFonts w:hint="eastAsia" w:ascii="Times New Roman" w:hAnsi="Times New Roman" w:cs="Times New Roman"/>
            <w:b/>
            <w:bCs/>
            <w:color w:val="000000" w:themeColor="text1"/>
            <w14:textFill>
              <w14:solidFill>
                <w14:schemeClr w14:val="tx1"/>
              </w14:solidFill>
            </w14:textFill>
          </w:rPr>
          <w:t>s</w:t>
        </w:r>
      </w:ins>
      <w:del w:id="95" w:author="t77686" w:date="2025-08-19T09:49:00Z">
        <w:r>
          <w:rPr>
            <w:rFonts w:ascii="Times New Roman" w:hAnsi="Times New Roman" w:cs="Times New Roman"/>
            <w:b/>
            <w:bCs/>
            <w:color w:val="000000" w:themeColor="text1"/>
            <w14:textFill>
              <w14:solidFill>
                <w14:schemeClr w14:val="tx1"/>
              </w14:solidFill>
            </w14:textFill>
          </w:rPr>
          <w:delText>t</w:delText>
        </w:r>
      </w:del>
      <w:del w:id="96" w:author="小娟 詹" w:date="2025-08-20T14:51:00Z">
        <w:r>
          <w:rPr>
            <w:rFonts w:ascii="Times New Roman" w:hAnsi="Times New Roman" w:cs="Times New Roman"/>
            <w:b/>
            <w:bCs/>
            <w:color w:val="000000" w:themeColor="text1"/>
            <w14:textFill>
              <w14:solidFill>
                <w14:schemeClr w14:val="tx1"/>
              </w14:solidFill>
            </w14:textFill>
          </w:rPr>
          <w:delText>5t</w:delText>
        </w:r>
      </w:del>
      <w:r>
        <w:rPr>
          <w:rFonts w:ascii="Times New Roman" w:hAnsi="Times New Roman" w:cs="Times New Roman"/>
          <w:color w:val="000000" w:themeColor="text1"/>
          <w14:textFill>
            <w14:solidFill>
              <w14:schemeClr w14:val="tx1"/>
            </w14:solidFill>
          </w14:textFill>
        </w:rPr>
        <w:t xml:space="preserve">), indicating intensive expansion of these clones. Furthermore, we analyzed the T cells that infiltrated into tumor region. T cell clones absent in IgG+PCZ exhibited naïve-like phenotype as shown by the expression of </w:t>
      </w:r>
      <w:r>
        <w:rPr>
          <w:rFonts w:ascii="Times New Roman" w:hAnsi="Times New Roman" w:cs="Times New Roman"/>
          <w:i/>
          <w:iCs/>
          <w:color w:val="000000" w:themeColor="text1"/>
          <w14:textFill>
            <w14:solidFill>
              <w14:schemeClr w14:val="tx1"/>
            </w14:solidFill>
          </w14:textFill>
        </w:rPr>
        <w:t>LEF1</w:t>
      </w:r>
      <w:r>
        <w:rPr>
          <w:rFonts w:ascii="Times New Roman" w:hAnsi="Times New Roman" w:cs="Times New Roman"/>
          <w:color w:val="000000" w:themeColor="text1"/>
          <w14:textFill>
            <w14:solidFill>
              <w14:schemeClr w14:val="tx1"/>
            </w14:solidFill>
          </w14:textFill>
        </w:rPr>
        <w:t xml:space="preserve"> and </w:t>
      </w:r>
      <w:r>
        <w:rPr>
          <w:rFonts w:ascii="Times New Roman" w:hAnsi="Times New Roman" w:cs="Times New Roman"/>
          <w:i/>
          <w:iCs/>
          <w:color w:val="000000" w:themeColor="text1"/>
          <w14:textFill>
            <w14:solidFill>
              <w14:schemeClr w14:val="tx1"/>
            </w14:solidFill>
          </w14:textFill>
        </w:rPr>
        <w:t>IL7R</w:t>
      </w:r>
      <w:r>
        <w:rPr>
          <w:rFonts w:ascii="Times New Roman" w:hAnsi="Times New Roman" w:cs="Times New Roman"/>
          <w:color w:val="000000" w:themeColor="text1"/>
          <w14:textFill>
            <w14:solidFill>
              <w14:schemeClr w14:val="tx1"/>
            </w14:solidFill>
          </w14:textFill>
        </w:rPr>
        <w:t>, while the T cell clones present in IgG+</w:t>
      </w:r>
      <w:ins w:id="97" w:author="小娟 詹" w:date="2025-08-20T14:51:00Z">
        <w:r>
          <w:rPr>
            <w:rFonts w:ascii="Times New Roman" w:hAnsi="Times New Roman" w:cs="Times New Roman"/>
            <w:color w:val="000000" w:themeColor="text1"/>
            <w14:textFill>
              <w14:solidFill>
                <w14:schemeClr w14:val="tx1"/>
              </w14:solidFill>
            </w14:textFill>
          </w:rPr>
          <w:t xml:space="preserve"> </w:t>
        </w:r>
      </w:ins>
      <w:r>
        <w:rPr>
          <w:rFonts w:ascii="Times New Roman" w:hAnsi="Times New Roman" w:cs="Times New Roman"/>
          <w:color w:val="000000" w:themeColor="text1"/>
          <w14:textFill>
            <w14:solidFill>
              <w14:schemeClr w14:val="tx1"/>
            </w14:solidFill>
          </w14:textFill>
        </w:rPr>
        <w:t>PCZ exhibited stronger killing effect and stemness as presented by the tumor necrosis factor (</w:t>
      </w:r>
      <w:r>
        <w:rPr>
          <w:rFonts w:ascii="Times New Roman" w:hAnsi="Times New Roman" w:cs="Times New Roman"/>
          <w:i/>
          <w:iCs/>
          <w:color w:val="000000" w:themeColor="text1"/>
          <w14:textFill>
            <w14:solidFill>
              <w14:schemeClr w14:val="tx1"/>
            </w14:solidFill>
          </w14:textFill>
        </w:rPr>
        <w:t>TNF</w:t>
      </w:r>
      <w:r>
        <w:rPr>
          <w:rFonts w:ascii="Times New Roman" w:hAnsi="Times New Roman" w:cs="Times New Roman"/>
          <w:color w:val="000000" w:themeColor="text1"/>
          <w14:textFill>
            <w14:solidFill>
              <w14:schemeClr w14:val="tx1"/>
            </w14:solidFill>
          </w14:textFill>
        </w:rPr>
        <w:t>), granzyme A (</w:t>
      </w:r>
      <w:r>
        <w:rPr>
          <w:rFonts w:ascii="Times New Roman" w:hAnsi="Times New Roman" w:cs="Times New Roman"/>
          <w:i/>
          <w:iCs/>
          <w:color w:val="000000" w:themeColor="text1"/>
          <w14:textFill>
            <w14:solidFill>
              <w14:schemeClr w14:val="tx1"/>
            </w14:solidFill>
          </w14:textFill>
        </w:rPr>
        <w:t>GZMA</w:t>
      </w:r>
      <w:r>
        <w:rPr>
          <w:rFonts w:ascii="Times New Roman" w:hAnsi="Times New Roman" w:cs="Times New Roman"/>
          <w:color w:val="000000" w:themeColor="text1"/>
          <w14:textFill>
            <w14:solidFill>
              <w14:schemeClr w14:val="tx1"/>
            </w14:solidFill>
          </w14:textFill>
        </w:rPr>
        <w:t>), T cell factor 7 (</w:t>
      </w:r>
      <w:r>
        <w:rPr>
          <w:rFonts w:ascii="Times New Roman" w:hAnsi="Times New Roman" w:cs="Times New Roman"/>
          <w:i/>
          <w:iCs/>
          <w:color w:val="000000" w:themeColor="text1"/>
          <w14:textFill>
            <w14:solidFill>
              <w14:schemeClr w14:val="tx1"/>
            </w14:solidFill>
          </w14:textFill>
        </w:rPr>
        <w:t>TCF7</w:t>
      </w:r>
      <w:r>
        <w:rPr>
          <w:rFonts w:ascii="Times New Roman" w:hAnsi="Times New Roman" w:cs="Times New Roman"/>
          <w:color w:val="000000" w:themeColor="text1"/>
          <w14:textFill>
            <w14:solidFill>
              <w14:schemeClr w14:val="tx1"/>
            </w14:solidFill>
          </w14:textFill>
        </w:rPr>
        <w:t>) and DNA Topoisomerase II Alpha (</w:t>
      </w:r>
      <w:r>
        <w:rPr>
          <w:rFonts w:ascii="Times New Roman" w:hAnsi="Times New Roman" w:cs="Times New Roman"/>
          <w:i/>
          <w:iCs/>
          <w:color w:val="000000" w:themeColor="text1"/>
          <w14:textFill>
            <w14:solidFill>
              <w14:schemeClr w14:val="tx1"/>
            </w14:solidFill>
          </w14:textFill>
        </w:rPr>
        <w:t>TOP2A</w:t>
      </w:r>
      <w:r>
        <w:rPr>
          <w:rFonts w:ascii="Times New Roman" w:hAnsi="Times New Roman" w:cs="Times New Roman"/>
          <w:color w:val="000000" w:themeColor="text1"/>
          <w14:textFill>
            <w14:solidFill>
              <w14:schemeClr w14:val="tx1"/>
            </w14:solidFill>
          </w14:textFill>
        </w:rPr>
        <w:t>), suggesting durable tumor reactivity</w:t>
      </w:r>
      <w:r>
        <w:rPr>
          <w:rFonts w:ascii="Times New Roman" w:hAnsi="Times New Roman" w:cs="Times New Roman"/>
          <w:color w:val="000000" w:themeColor="text1"/>
          <w14:textFill>
            <w14:solidFill>
              <w14:schemeClr w14:val="tx1"/>
            </w14:solidFill>
          </w14:textFill>
        </w:rPr>
        <w:fldChar w:fldCharType="begin">
          <w:fldData xml:space="preserve">PEVuZE5vdGU+PENpdGU+PEF1dGhvcj5aaGVuZzwvQXV0aG9yPjxZZWFyPjIwMjE8L1llYXI+PFJl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PEVuZE5vdGU+PENpdGU+PEF1dGhvcj5aaGVuZzwvQXV0aG9yPjxZZWFyPjIwMjE8L1llYXI+PFJl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72, 73</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b/>
          <w:bCs/>
          <w:color w:val="000000" w:themeColor="text1"/>
          <w14:textFill>
            <w14:solidFill>
              <w14:schemeClr w14:val="tx1"/>
            </w14:solidFill>
          </w14:textFill>
        </w:rPr>
        <w:t xml:space="preserve">(Figure </w:t>
      </w:r>
      <w:ins w:id="98" w:author="小娟 詹" w:date="2025-08-20T14:51:00Z">
        <w:r>
          <w:rPr>
            <w:rFonts w:ascii="Times New Roman" w:hAnsi="Times New Roman" w:cs="Times New Roman"/>
            <w:b/>
            <w:bCs/>
            <w:color w:val="000000" w:themeColor="text1"/>
            <w14:textFill>
              <w14:solidFill>
                <w14:schemeClr w14:val="tx1"/>
              </w14:solidFill>
            </w14:textFill>
          </w:rPr>
          <w:t>5</w:t>
        </w:r>
      </w:ins>
      <w:ins w:id="99" w:author="t77686" w:date="2025-08-19T09:50:00Z">
        <w:r>
          <w:rPr>
            <w:rFonts w:hint="eastAsia" w:ascii="Times New Roman" w:hAnsi="Times New Roman" w:cs="Times New Roman"/>
            <w:b/>
            <w:bCs/>
            <w:color w:val="000000" w:themeColor="text1"/>
            <w14:textFill>
              <w14:solidFill>
                <w14:schemeClr w14:val="tx1"/>
              </w14:solidFill>
            </w14:textFill>
          </w:rPr>
          <w:t>f</w:t>
        </w:r>
      </w:ins>
      <w:ins w:id="100" w:author="小娟 詹" w:date="2025-08-20T14:51:00Z">
        <w:r>
          <w:rPr>
            <w:rFonts w:ascii="Times New Roman" w:hAnsi="Times New Roman" w:cs="Times New Roman"/>
            <w:color w:val="000000" w:themeColor="text1"/>
            <w14:textFill>
              <w14:solidFill>
                <w14:schemeClr w14:val="tx1"/>
              </w14:solidFill>
            </w14:textFill>
          </w:rPr>
          <w:t>).</w:t>
        </w:r>
      </w:ins>
      <w:r>
        <w:rPr>
          <w:rFonts w:ascii="Times New Roman" w:hAnsi="Times New Roman" w:cs="Times New Roman"/>
          <w:color w:val="000000" w:themeColor="text1"/>
          <w14:textFill>
            <w14:solidFill>
              <w14:schemeClr w14:val="tx1"/>
            </w14:solidFill>
          </w14:textFill>
        </w:rPr>
        <w:t xml:space="preserve"> Collectively, the above observations suggest that IgM+</w:t>
      </w:r>
      <w:ins w:id="101" w:author="小娟 詹" w:date="2025-08-20T14:51:00Z">
        <w:r>
          <w:rPr>
            <w:rFonts w:ascii="Times New Roman" w:hAnsi="Times New Roman" w:cs="Times New Roman"/>
            <w:color w:val="000000" w:themeColor="text1"/>
            <w14:textFill>
              <w14:solidFill>
                <w14:schemeClr w14:val="tx1"/>
              </w14:solidFill>
            </w14:textFill>
          </w:rPr>
          <w:t xml:space="preserve"> </w:t>
        </w:r>
      </w:ins>
      <w:r>
        <w:rPr>
          <w:rFonts w:ascii="Times New Roman" w:hAnsi="Times New Roman" w:cs="Times New Roman"/>
          <w:color w:val="000000" w:themeColor="text1"/>
          <w14:textFill>
            <w14:solidFill>
              <w14:schemeClr w14:val="tx1"/>
            </w14:solidFill>
          </w14:textFill>
        </w:rPr>
        <w:t>PCZ harbors SHM whereas IgG+PCZ featured CSR and T cell priming, thus serve as ectopic DZs and LZs respectively and recapitulate canonical GC reaction together.</w:t>
      </w:r>
    </w:p>
    <w:p w14:paraId="29340F0D">
      <w:pPr>
        <w:spacing w:line="360" w:lineRule="auto"/>
        <w:jc w:val="both"/>
        <w:rPr>
          <w:rFonts w:ascii="Times New Roman" w:hAnsi="Times New Roman" w:cs="Times New Roman"/>
          <w:color w:val="000000" w:themeColor="text1"/>
          <w14:textFill>
            <w14:solidFill>
              <w14:schemeClr w14:val="tx1"/>
            </w14:solidFill>
          </w14:textFill>
        </w:rPr>
      </w:pPr>
    </w:p>
    <w:p w14:paraId="4D323C1D">
      <w:pPr>
        <w:spacing w:line="360" w:lineRule="auto"/>
        <w:jc w:val="both"/>
        <w:rPr>
          <w:rFonts w:ascii="Times New Roman" w:hAnsi="Times New Roman" w:cs="Times New Roman"/>
          <w:b/>
          <w:bCs/>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Stereo-XCR-seq profiles exclusion of ectopic GCs by terminally differentiated cancer-associated fibroblasts</w:t>
      </w:r>
    </w:p>
    <w:p w14:paraId="7019B76C">
      <w:pPr>
        <w:spacing w:line="360" w:lineRule="auto"/>
        <w:jc w:val="both"/>
        <w:rPr>
          <w:rFonts w:ascii="Times New Roman" w:hAnsi="Times New Roman" w:cs="Times New Roman"/>
          <w:b/>
          <w:bCs/>
          <w:color w:val="000000" w:themeColor="text1"/>
          <w14:textFill>
            <w14:solidFill>
              <w14:schemeClr w14:val="tx1"/>
            </w14:solidFill>
          </w14:textFill>
        </w:rPr>
      </w:pPr>
    </w:p>
    <w:p w14:paraId="67EE92D8">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Considering the role of ectopic GC in priming tumor-reactive lymphocytes, we next investigated which potential factors could be associated with the B/plasma clone sizes the potential clinical impact of IgG+</w:t>
      </w:r>
      <w:ins w:id="102" w:author="小娟 詹" w:date="2025-08-20T14:51:00Z">
        <w:r>
          <w:rPr>
            <w:rFonts w:ascii="Times New Roman" w:hAnsi="Times New Roman" w:cs="Times New Roman"/>
            <w:color w:val="000000" w:themeColor="text1"/>
            <w14:textFill>
              <w14:solidFill>
                <w14:schemeClr w14:val="tx1"/>
              </w14:solidFill>
            </w14:textFill>
          </w:rPr>
          <w:t xml:space="preserve"> </w:t>
        </w:r>
      </w:ins>
      <w:r>
        <w:rPr>
          <w:rFonts w:ascii="Times New Roman" w:hAnsi="Times New Roman" w:cs="Times New Roman"/>
          <w:color w:val="000000" w:themeColor="text1"/>
          <w14:textFill>
            <w14:solidFill>
              <w14:schemeClr w14:val="tx1"/>
            </w14:solidFill>
          </w14:textFill>
        </w:rPr>
        <w:t>PCZs. Firstly, we quantified the top IgH clone sizes within each bin50 spot (</w:t>
      </w:r>
      <w:r>
        <w:rPr>
          <w:rFonts w:ascii="Times New Roman" w:hAnsi="Times New Roman" w:cs="Times New Roman"/>
          <w:b/>
          <w:bCs/>
          <w:color w:val="000000" w:themeColor="text1"/>
          <w14:textFill>
            <w14:solidFill>
              <w14:schemeClr w14:val="tx1"/>
            </w14:solidFill>
          </w14:textFill>
        </w:rPr>
        <w:t>Figure 6a</w:t>
      </w:r>
      <w:r>
        <w:rPr>
          <w:rFonts w:ascii="Times New Roman" w:hAnsi="Times New Roman" w:cs="Times New Roman"/>
          <w:color w:val="000000" w:themeColor="text1"/>
          <w14:textFill>
            <w14:solidFill>
              <w14:schemeClr w14:val="tx1"/>
            </w14:solidFill>
          </w14:textFill>
        </w:rPr>
        <w:t>). As expected, more than 95 % of non-expanded regions resided within tumor tissue, whereas iTLS and PCZ harbored markedly larger clones (</w:t>
      </w:r>
      <w:r>
        <w:rPr>
          <w:rFonts w:ascii="Times New Roman" w:hAnsi="Times New Roman" w:cs="Times New Roman"/>
          <w:b/>
          <w:bCs/>
          <w:color w:val="000000" w:themeColor="text1"/>
          <w14:textFill>
            <w14:solidFill>
              <w14:schemeClr w14:val="tx1"/>
            </w14:solidFill>
          </w14:textFill>
        </w:rPr>
        <w:t>Figure 6b</w:t>
      </w:r>
      <w:r>
        <w:rPr>
          <w:rFonts w:ascii="Times New Roman" w:hAnsi="Times New Roman" w:cs="Times New Roman"/>
          <w:color w:val="000000" w:themeColor="text1"/>
          <w14:textFill>
            <w14:solidFill>
              <w14:schemeClr w14:val="tx1"/>
            </w14:solidFill>
          </w14:textFill>
        </w:rPr>
        <w:t xml:space="preserve">). Interestingly, we observed that the </w:t>
      </w:r>
      <w:r>
        <w:rPr>
          <w:rFonts w:ascii="Times New Roman" w:hAnsi="Times New Roman" w:cs="Times New Roman"/>
          <w:i/>
          <w:iCs/>
          <w:color w:val="000000" w:themeColor="text1"/>
          <w14:textFill>
            <w14:solidFill>
              <w14:schemeClr w14:val="tx1"/>
            </w14:solidFill>
          </w14:textFill>
        </w:rPr>
        <w:t>IGHM</w:t>
      </w:r>
      <w:r>
        <w:rPr>
          <w:rFonts w:ascii="Times New Roman" w:hAnsi="Times New Roman" w:cs="Times New Roman"/>
          <w:color w:val="000000" w:themeColor="text1"/>
          <w14:textFill>
            <w14:solidFill>
              <w14:schemeClr w14:val="tx1"/>
            </w14:solidFill>
          </w14:textFill>
        </w:rPr>
        <w:t xml:space="preserve"> expression concentrated in the regions with a clone size at 2 </w:t>
      </w:r>
      <w:r>
        <w:rPr>
          <w:rFonts w:hint="eastAsia" w:ascii="Times New Roman" w:hAnsi="Times New Roman" w:cs="Times New Roman"/>
          <w:color w:val="000000" w:themeColor="text1"/>
          <w14:textFill>
            <w14:solidFill>
              <w14:schemeClr w14:val="tx1"/>
            </w14:solidFill>
          </w14:textFill>
        </w:rPr>
        <w:t>and</w:t>
      </w:r>
      <w:r>
        <w:rPr>
          <w:rFonts w:ascii="Times New Roman" w:hAnsi="Times New Roman" w:cs="Times New Roman"/>
          <w:color w:val="000000" w:themeColor="text1"/>
          <w14:textFill>
            <w14:solidFill>
              <w14:schemeClr w14:val="tx1"/>
            </w14:solidFill>
          </w14:textFill>
        </w:rPr>
        <w:t xml:space="preserve"> 3, while the expression of </w:t>
      </w:r>
      <w:r>
        <w:rPr>
          <w:rFonts w:ascii="Times New Roman" w:hAnsi="Times New Roman" w:cs="Times New Roman"/>
          <w:i/>
          <w:iCs/>
          <w:color w:val="000000" w:themeColor="text1"/>
          <w14:textFill>
            <w14:solidFill>
              <w14:schemeClr w14:val="tx1"/>
            </w14:solidFill>
          </w14:textFill>
        </w:rPr>
        <w:t>IGHG1/3/4</w:t>
      </w:r>
      <w:r>
        <w:rPr>
          <w:rFonts w:ascii="Times New Roman" w:hAnsi="Times New Roman" w:cs="Times New Roman"/>
          <w:color w:val="000000" w:themeColor="text1"/>
          <w14:textFill>
            <w14:solidFill>
              <w14:schemeClr w14:val="tx1"/>
            </w14:solidFill>
          </w14:textFill>
        </w:rPr>
        <w:t xml:space="preserve"> concentrated in the regions with a clone size over 4 (</w:t>
      </w:r>
      <w:r>
        <w:rPr>
          <w:rFonts w:ascii="Times New Roman" w:hAnsi="Times New Roman" w:cs="Times New Roman"/>
          <w:b/>
          <w:bCs/>
          <w:color w:val="000000" w:themeColor="text1"/>
          <w14:textFill>
            <w14:solidFill>
              <w14:schemeClr w14:val="tx1"/>
            </w14:solidFill>
          </w14:textFill>
        </w:rPr>
        <w:t>Figure 6c</w:t>
      </w:r>
      <w:r>
        <w:rPr>
          <w:rFonts w:ascii="Times New Roman" w:hAnsi="Times New Roman" w:cs="Times New Roman"/>
          <w:color w:val="000000" w:themeColor="text1"/>
          <w14:textFill>
            <w14:solidFill>
              <w14:schemeClr w14:val="tx1"/>
            </w14:solidFill>
          </w14:textFill>
        </w:rPr>
        <w:t>). Consistently, bin50 spots with larger clone sizes exhibited co-localization with IgG+</w:t>
      </w:r>
      <w:ins w:id="103" w:author="小娟 詹" w:date="2025-08-20T14:51:00Z">
        <w:r>
          <w:rPr>
            <w:rFonts w:ascii="Times New Roman" w:hAnsi="Times New Roman" w:cs="Times New Roman"/>
            <w:color w:val="000000" w:themeColor="text1"/>
            <w14:textFill>
              <w14:solidFill>
                <w14:schemeClr w14:val="tx1"/>
              </w14:solidFill>
            </w14:textFill>
          </w:rPr>
          <w:t xml:space="preserve"> </w:t>
        </w:r>
      </w:ins>
      <w:r>
        <w:rPr>
          <w:rFonts w:ascii="Times New Roman" w:hAnsi="Times New Roman" w:cs="Times New Roman"/>
          <w:color w:val="000000" w:themeColor="text1"/>
          <w14:textFill>
            <w14:solidFill>
              <w14:schemeClr w14:val="tx1"/>
            </w14:solidFill>
          </w14:textFill>
        </w:rPr>
        <w:t>PCA, implicating an association between intensive B/plasma cells clonal expansion and IgG+</w:t>
      </w:r>
      <w:ins w:id="104" w:author="小娟 詹" w:date="2025-08-20T14:51:00Z">
        <w:r>
          <w:rPr>
            <w:rFonts w:ascii="Times New Roman" w:hAnsi="Times New Roman" w:cs="Times New Roman"/>
            <w:color w:val="000000" w:themeColor="text1"/>
            <w14:textFill>
              <w14:solidFill>
                <w14:schemeClr w14:val="tx1"/>
              </w14:solidFill>
            </w14:textFill>
          </w:rPr>
          <w:t xml:space="preserve"> </w:t>
        </w:r>
      </w:ins>
      <w:r>
        <w:rPr>
          <w:rFonts w:ascii="Times New Roman" w:hAnsi="Times New Roman" w:cs="Times New Roman"/>
          <w:color w:val="000000" w:themeColor="text1"/>
          <w14:textFill>
            <w14:solidFill>
              <w14:schemeClr w14:val="tx1"/>
            </w14:solidFill>
          </w14:textFill>
        </w:rPr>
        <w:t>PCZ formation (</w:t>
      </w:r>
      <w:r>
        <w:rPr>
          <w:rFonts w:ascii="Times New Roman" w:hAnsi="Times New Roman" w:cs="Times New Roman"/>
          <w:b/>
          <w:bCs/>
          <w:color w:val="000000" w:themeColor="text1"/>
          <w14:textFill>
            <w14:solidFill>
              <w14:schemeClr w14:val="tx1"/>
            </w14:solidFill>
          </w14:textFill>
        </w:rPr>
        <w:t>Figure 6d-e</w:t>
      </w:r>
      <w:r>
        <w:rPr>
          <w:rFonts w:ascii="Times New Roman" w:hAnsi="Times New Roman" w:cs="Times New Roman"/>
          <w:color w:val="000000" w:themeColor="text1"/>
          <w14:textFill>
            <w14:solidFill>
              <w14:schemeClr w14:val="tx1"/>
            </w14:solidFill>
          </w14:textFill>
        </w:rPr>
        <w:t xml:space="preserve">). Further, we integrated PCZ, iTLS, myeloid cell region and immune-excluded stroma into a single “stromal” meta-cluster and categorized these stromal spots into non-expanded regions (clone size &lt;2) and expanded regions (clone size ≥ 2, </w:t>
      </w:r>
      <w:r>
        <w:rPr>
          <w:rFonts w:ascii="Times New Roman" w:hAnsi="Times New Roman" w:cs="Times New Roman"/>
          <w:b/>
          <w:bCs/>
          <w:color w:val="000000" w:themeColor="text1"/>
          <w14:textFill>
            <w14:solidFill>
              <w14:schemeClr w14:val="tx1"/>
            </w14:solidFill>
          </w14:textFill>
        </w:rPr>
        <w:t>Figure 6a</w:t>
      </w:r>
      <w:r>
        <w:rPr>
          <w:rFonts w:ascii="Times New Roman" w:hAnsi="Times New Roman" w:cs="Times New Roman"/>
          <w:color w:val="000000" w:themeColor="text1"/>
          <w14:textFill>
            <w14:solidFill>
              <w14:schemeClr w14:val="tx1"/>
            </w14:solidFill>
          </w14:textFill>
        </w:rPr>
        <w:t>).</w:t>
      </w:r>
      <w:r>
        <w:rPr>
          <w:rFonts w:hint="eastAsia"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t>The observation of the distinct distributions of non-expanded stromal regions and expanded stromal regions in the tumor (</w:t>
      </w:r>
      <w:r>
        <w:rPr>
          <w:rFonts w:ascii="Times New Roman" w:hAnsi="Times New Roman" w:cs="Times New Roman"/>
          <w:b/>
          <w:bCs/>
          <w:color w:val="000000" w:themeColor="text1"/>
          <w14:textFill>
            <w14:solidFill>
              <w14:schemeClr w14:val="tx1"/>
            </w14:solidFill>
          </w14:textFill>
        </w:rPr>
        <w:t>Figure 6f</w:t>
      </w:r>
      <w:r>
        <w:rPr>
          <w:rFonts w:ascii="Times New Roman" w:hAnsi="Times New Roman" w:cs="Times New Roman"/>
          <w:color w:val="000000" w:themeColor="text1"/>
          <w14:textFill>
            <w14:solidFill>
              <w14:schemeClr w14:val="tx1"/>
            </w14:solidFill>
          </w14:textFill>
        </w:rPr>
        <w:t>) indicate</w:t>
      </w:r>
      <w:r>
        <w:rPr>
          <w:rFonts w:hint="eastAsia" w:ascii="Times New Roman" w:hAnsi="Times New Roman" w:cs="Times New Roman"/>
          <w:color w:val="000000" w:themeColor="text1"/>
          <w14:textFill>
            <w14:solidFill>
              <w14:schemeClr w14:val="tx1"/>
            </w14:solidFill>
          </w14:textFill>
        </w:rPr>
        <w:t>d</w:t>
      </w:r>
      <w:r>
        <w:rPr>
          <w:rFonts w:ascii="Times New Roman" w:hAnsi="Times New Roman" w:cs="Times New Roman"/>
          <w:color w:val="000000" w:themeColor="text1"/>
          <w14:textFill>
            <w14:solidFill>
              <w14:schemeClr w14:val="tx1"/>
            </w14:solidFill>
          </w14:textFill>
        </w:rPr>
        <w:t xml:space="preserve"> distinct characteristics of these 2 types of microenvironments. T</w:t>
      </w:r>
      <w:r>
        <w:rPr>
          <w:rFonts w:hint="eastAsia" w:ascii="Times New Roman" w:hAnsi="Times New Roman" w:cs="Times New Roman"/>
          <w:color w:val="000000" w:themeColor="text1"/>
          <w14:textFill>
            <w14:solidFill>
              <w14:schemeClr w14:val="tx1"/>
            </w14:solidFill>
          </w14:textFill>
        </w:rPr>
        <w:t>o</w:t>
      </w:r>
      <w:r>
        <w:rPr>
          <w:rFonts w:ascii="Times New Roman" w:hAnsi="Times New Roman" w:cs="Times New Roman"/>
          <w:color w:val="000000" w:themeColor="text1"/>
          <w14:textFill>
            <w14:solidFill>
              <w14:schemeClr w14:val="tx1"/>
            </w14:solidFill>
          </w14:textFill>
        </w:rPr>
        <w:t xml:space="preserve"> explore which cells could be possibly involved in the B/plasma cells fate transition, we subdivided the major cell types into </w:t>
      </w:r>
      <w:ins w:id="105" w:author="小娟 詹" w:date="2025-08-20T14:51:00Z">
        <w:r>
          <w:rPr>
            <w:rFonts w:ascii="Times New Roman" w:hAnsi="Times New Roman" w:cs="Times New Roman"/>
            <w:color w:val="000000" w:themeColor="text1"/>
            <w14:textFill>
              <w14:solidFill>
                <w14:schemeClr w14:val="tx1"/>
              </w14:solidFill>
            </w14:textFill>
          </w:rPr>
          <w:t>4</w:t>
        </w:r>
      </w:ins>
      <w:ins w:id="106" w:author="t77686" w:date="2025-08-18T20:55:00Z">
        <w:r>
          <w:rPr>
            <w:rFonts w:hint="eastAsia" w:ascii="Times New Roman" w:hAnsi="Times New Roman" w:cs="Times New Roman"/>
            <w:color w:val="000000" w:themeColor="text1"/>
            <w14:textFill>
              <w14:solidFill>
                <w14:schemeClr w14:val="tx1"/>
              </w14:solidFill>
            </w14:textFill>
          </w:rPr>
          <w:t>0</w:t>
        </w:r>
      </w:ins>
      <w:del w:id="107" w:author="t77686" w:date="2025-08-18T20:55:00Z">
        <w:r>
          <w:rPr>
            <w:rFonts w:ascii="Times New Roman" w:hAnsi="Times New Roman" w:cs="Times New Roman"/>
            <w:color w:val="000000" w:themeColor="text1"/>
            <w14:textFill>
              <w14:solidFill>
                <w14:schemeClr w14:val="tx1"/>
              </w14:solidFill>
            </w14:textFill>
          </w:rPr>
          <w:delText>2</w:delText>
        </w:r>
      </w:del>
      <w:ins w:id="108" w:author="小娟 詹" w:date="2025-08-20T14:51:00Z">
        <w:r>
          <w:rPr>
            <w:rFonts w:ascii="Times New Roman" w:hAnsi="Times New Roman" w:cs="Times New Roman"/>
            <w:color w:val="000000" w:themeColor="text1"/>
            <w14:textFill>
              <w14:solidFill>
                <w14:schemeClr w14:val="tx1"/>
              </w14:solidFill>
            </w14:textFill>
          </w:rPr>
          <w:t>40</w:t>
        </w:r>
      </w:ins>
      <w:r>
        <w:rPr>
          <w:rFonts w:ascii="Times New Roman" w:hAnsi="Times New Roman" w:cs="Times New Roman"/>
          <w:color w:val="000000" w:themeColor="text1"/>
          <w14:textFill>
            <w14:solidFill>
              <w14:schemeClr w14:val="tx1"/>
            </w14:solidFill>
          </w14:textFill>
        </w:rPr>
        <w:t xml:space="preserve"> clusters (</w:t>
      </w:r>
      <w:r>
        <w:rPr>
          <w:rFonts w:ascii="Times New Roman" w:hAnsi="Times New Roman"/>
          <w:b/>
          <w:color w:val="000000" w:themeColor="text1"/>
          <w:highlight w:val="none"/>
          <w:rPrChange w:id="109" w:author="小娟 詹" w:date="2025-08-20T14:51:00Z">
            <w:rPr>
              <w:rFonts w:ascii="Times New Roman" w:hAnsi="Times New Roman"/>
              <w:b/>
              <w:color w:val="000000" w:themeColor="text1"/>
              <w:highlight w:val="yellow"/>
              <w14:textFill>
                <w14:solidFill>
                  <w14:schemeClr w14:val="tx1"/>
                </w14:solidFill>
              </w14:textFill>
            </w:rPr>
          </w:rPrChange>
          <w14:textFill>
            <w14:solidFill>
              <w14:schemeClr w14:val="tx1"/>
            </w14:solidFill>
          </w14:textFill>
        </w:rPr>
        <w:t>Supplementary Fig.10</w:t>
      </w:r>
      <w:r>
        <w:rPr>
          <w:rFonts w:ascii="Times New Roman" w:hAnsi="Times New Roman" w:cs="Times New Roman"/>
          <w:b/>
          <w:bCs/>
          <w:color w:val="000000" w:themeColor="text1"/>
          <w14:textFill>
            <w14:solidFill>
              <w14:schemeClr w14:val="tx1"/>
            </w14:solidFill>
          </w14:textFill>
        </w:rPr>
        <w:t>a</w:t>
      </w:r>
      <w:r>
        <w:rPr>
          <w:rFonts w:ascii="Times New Roman" w:hAnsi="Times New Roman" w:cs="Times New Roman"/>
          <w:color w:val="000000" w:themeColor="text1"/>
          <w14:textFill>
            <w14:solidFill>
              <w14:schemeClr w14:val="tx1"/>
            </w14:solidFill>
          </w14:textFill>
        </w:rPr>
        <w:t xml:space="preserve">). In addition to B cells and plasma cells, we obtained </w:t>
      </w:r>
      <w:ins w:id="110" w:author="t77686" w:date="2025-08-18T21:01:00Z">
        <w:r>
          <w:rPr>
            <w:rFonts w:ascii="Times New Roman" w:hAnsi="Times New Roman" w:cs="Times New Roman"/>
            <w:color w:val="000000" w:themeColor="text1"/>
            <w14:textFill>
              <w14:solidFill>
                <w14:schemeClr w14:val="tx1"/>
              </w14:solidFill>
            </w14:textFill>
          </w:rPr>
          <w:t>2</w:t>
        </w:r>
      </w:ins>
      <w:del w:id="111" w:author="小娟 詹" w:date="2025-08-20T14:51:00Z">
        <w:r>
          <w:rPr>
            <w:rFonts w:ascii="Times New Roman" w:hAnsi="Times New Roman" w:cs="Times New Roman"/>
            <w:color w:val="000000" w:themeColor="text1"/>
            <w14:textFill>
              <w14:solidFill>
                <w14:schemeClr w14:val="tx1"/>
              </w14:solidFill>
            </w14:textFill>
          </w:rPr>
          <w:delText>14 T cell subclusters,</w:delText>
        </w:r>
      </w:del>
      <w:del w:id="112" w:author="小娟 詹" w:date="2025-08-20T14:51:00Z">
        <w:r>
          <w:rPr>
            <w:rFonts w:ascii="Times New Roman" w:hAnsi="Times New Roman" w:cs="Times New Roman"/>
            <w:color w:val="FF0000"/>
          </w:rPr>
          <w:delText xml:space="preserve"> </w:delText>
        </w:r>
      </w:del>
      <w:del w:id="113" w:author="t77686" w:date="2025-08-18T20:55:00Z">
        <w:r>
          <w:rPr>
            <w:rFonts w:ascii="Times New Roman" w:hAnsi="Times New Roman" w:cs="Times New Roman"/>
            <w:color w:val="000000" w:themeColor="text1"/>
            <w14:textFill>
              <w14:solidFill>
                <w14:schemeClr w14:val="tx1"/>
              </w14:solidFill>
            </w14:textFill>
          </w:rPr>
          <w:delText>4</w:delText>
        </w:r>
      </w:del>
      <w:r>
        <w:rPr>
          <w:rFonts w:ascii="Times New Roman" w:hAnsi="Times New Roman" w:cs="Times New Roman"/>
          <w:color w:val="000000" w:themeColor="text1"/>
          <w14:textFill>
            <w14:solidFill>
              <w14:schemeClr w14:val="tx1"/>
            </w14:solidFill>
          </w14:textFill>
        </w:rPr>
        <w:t xml:space="preserve"> epithelial cell subclusters, </w:t>
      </w:r>
      <w:del w:id="114" w:author="小娟 詹" w:date="2025-08-20T14:51:00Z">
        <w:r>
          <w:rPr>
            <w:rFonts w:ascii="Times New Roman" w:hAnsi="Times New Roman" w:cs="Times New Roman"/>
            <w:color w:val="000000" w:themeColor="text1"/>
            <w14:textFill>
              <w14:solidFill>
                <w14:schemeClr w14:val="tx1"/>
              </w14:solidFill>
            </w14:textFill>
          </w:rPr>
          <w:delText>14 T</w:delText>
        </w:r>
      </w:del>
      <w:ins w:id="115" w:author="小娟 詹" w:date="2025-08-20T14:51:00Z">
        <w:r>
          <w:rPr>
            <w:rFonts w:ascii="Times New Roman" w:hAnsi="Times New Roman" w:cs="Times New Roman"/>
            <w:color w:val="000000" w:themeColor="text1"/>
            <w14:textFill>
              <w14:solidFill>
                <w14:schemeClr w14:val="tx1"/>
              </w14:solidFill>
            </w14:textFill>
          </w:rPr>
          <w:t>12 fibroblast</w:t>
        </w:r>
      </w:ins>
      <w:r>
        <w:rPr>
          <w:rFonts w:ascii="Times New Roman" w:hAnsi="Times New Roman" w:cs="Times New Roman"/>
          <w:color w:val="000000" w:themeColor="text1"/>
          <w14:textFill>
            <w14:solidFill>
              <w14:schemeClr w14:val="tx1"/>
            </w14:solidFill>
          </w14:textFill>
        </w:rPr>
        <w:t xml:space="preserve"> cell subclusters, </w:t>
      </w:r>
      <w:ins w:id="116" w:author="t77686" w:date="2025-08-18T21:00:00Z">
        <w:r>
          <w:rPr>
            <w:rFonts w:ascii="Times New Roman" w:hAnsi="Times New Roman" w:cs="Times New Roman"/>
            <w:color w:val="000000" w:themeColor="text1"/>
            <w14:textFill>
              <w14:solidFill>
                <w14:schemeClr w14:val="tx1"/>
              </w14:solidFill>
            </w14:textFill>
          </w:rPr>
          <w:t>6</w:t>
        </w:r>
      </w:ins>
      <w:del w:id="117" w:author="t77686" w:date="2025-08-18T20:56:00Z">
        <w:r>
          <w:rPr>
            <w:rFonts w:ascii="Times New Roman" w:hAnsi="Times New Roman" w:cs="Times New Roman"/>
            <w:color w:val="000000" w:themeColor="text1"/>
            <w14:textFill>
              <w14:solidFill>
                <w14:schemeClr w14:val="tx1"/>
              </w14:solidFill>
            </w14:textFill>
          </w:rPr>
          <w:delText>8</w:delText>
        </w:r>
      </w:del>
      <w:ins w:id="118" w:author="小娟 詹" w:date="2025-08-20T14:51:00Z">
        <w:r>
          <w:rPr>
            <w:rFonts w:ascii="Times New Roman" w:hAnsi="Times New Roman" w:cs="Times New Roman"/>
            <w:color w:val="000000" w:themeColor="text1"/>
            <w14:textFill>
              <w14:solidFill>
                <w14:schemeClr w14:val="tx1"/>
              </w14:solidFill>
            </w14:textFill>
          </w:rPr>
          <w:t>1 endothelial cell subcluster and 7</w:t>
        </w:r>
      </w:ins>
      <w:r>
        <w:rPr>
          <w:rFonts w:ascii="Times New Roman" w:hAnsi="Times New Roman" w:cs="Times New Roman"/>
          <w:color w:val="000000" w:themeColor="text1"/>
          <w14:textFill>
            <w14:solidFill>
              <w14:schemeClr w14:val="tx1"/>
            </w14:solidFill>
          </w14:textFill>
        </w:rPr>
        <w:t xml:space="preserve"> myeloid cell subclusters </w:t>
      </w:r>
      <w:ins w:id="119" w:author="小娟 詹" w:date="2025-08-20T14:51:00Z">
        <w:r>
          <w:rPr>
            <w:rFonts w:ascii="Times New Roman" w:hAnsi="Times New Roman" w:cs="Times New Roman"/>
            <w:color w:val="000000" w:themeColor="text1"/>
            <w14:textFill>
              <w14:solidFill>
                <w14:schemeClr w14:val="tx1"/>
              </w14:solidFill>
            </w14:textFill>
          </w:rPr>
          <w:t>and 1</w:t>
        </w:r>
      </w:ins>
      <w:ins w:id="120" w:author="t77686" w:date="2025-08-18T20:56:00Z">
        <w:r>
          <w:rPr>
            <w:rFonts w:hint="eastAsia" w:ascii="Times New Roman" w:hAnsi="Times New Roman" w:cs="Times New Roman"/>
            <w:color w:val="000000" w:themeColor="text1"/>
            <w14:textFill>
              <w14:solidFill>
                <w14:schemeClr w14:val="tx1"/>
              </w14:solidFill>
            </w14:textFill>
          </w:rPr>
          <w:t>2</w:t>
        </w:r>
      </w:ins>
      <w:del w:id="121" w:author="t77686" w:date="2025-08-18T20:56:00Z">
        <w:r>
          <w:rPr>
            <w:rFonts w:ascii="Times New Roman" w:hAnsi="Times New Roman" w:cs="Times New Roman"/>
            <w:color w:val="000000" w:themeColor="text1"/>
            <w14:textFill>
              <w14:solidFill>
                <w14:schemeClr w14:val="tx1"/>
              </w14:solidFill>
            </w14:textFill>
          </w:rPr>
          <w:delText>4</w:delText>
        </w:r>
      </w:del>
      <w:ins w:id="122" w:author="小娟 詹" w:date="2025-08-20T14:51:00Z">
        <w:r>
          <w:rPr>
            <w:rFonts w:ascii="Times New Roman" w:hAnsi="Times New Roman" w:cs="Times New Roman"/>
            <w:color w:val="000000" w:themeColor="text1"/>
            <w14:textFill>
              <w14:solidFill>
                <w14:schemeClr w14:val="tx1"/>
              </w14:solidFill>
            </w14:textFill>
          </w:rPr>
          <w:t xml:space="preserve"> stromal cell subclusters </w:t>
        </w:r>
      </w:ins>
      <w:r>
        <w:rPr>
          <w:rFonts w:ascii="Times New Roman" w:hAnsi="Times New Roman" w:cs="Times New Roman"/>
          <w:color w:val="000000" w:themeColor="text1"/>
          <w14:textFill>
            <w14:solidFill>
              <w14:schemeClr w14:val="tx1"/>
            </w14:solidFill>
          </w14:textFill>
        </w:rPr>
        <w:t>(</w:t>
      </w:r>
      <w:r>
        <w:rPr>
          <w:rFonts w:ascii="Times New Roman" w:hAnsi="Times New Roman"/>
          <w:b/>
          <w:color w:val="000000" w:themeColor="text1"/>
          <w:highlight w:val="none"/>
          <w:rPrChange w:id="123" w:author="小娟 詹" w:date="2025-08-20T14:51:00Z">
            <w:rPr>
              <w:rFonts w:ascii="Times New Roman" w:hAnsi="Times New Roman"/>
              <w:b/>
              <w:color w:val="000000" w:themeColor="text1"/>
              <w:highlight w:val="yellow"/>
              <w14:textFill>
                <w14:solidFill>
                  <w14:schemeClr w14:val="tx1"/>
                </w14:solidFill>
              </w14:textFill>
            </w:rPr>
          </w:rPrChange>
          <w14:textFill>
            <w14:solidFill>
              <w14:schemeClr w14:val="tx1"/>
            </w14:solidFill>
          </w14:textFill>
        </w:rPr>
        <w:t>Supplementary Fig.1</w:t>
      </w:r>
      <w:r>
        <w:rPr>
          <w:rFonts w:ascii="Times New Roman" w:hAnsi="Times New Roman" w:cs="Times New Roman"/>
          <w:b/>
          <w:bCs/>
          <w:color w:val="000000" w:themeColor="text1"/>
          <w14:textFill>
            <w14:solidFill>
              <w14:schemeClr w14:val="tx1"/>
            </w14:solidFill>
          </w14:textFill>
        </w:rPr>
        <w:t>0a</w:t>
      </w:r>
      <w:r>
        <w:rPr>
          <w:rFonts w:ascii="Times New Roman" w:hAnsi="Times New Roman" w:cs="Times New Roman"/>
          <w:color w:val="000000" w:themeColor="text1"/>
          <w14:textFill>
            <w14:solidFill>
              <w14:schemeClr w14:val="tx1"/>
            </w14:solidFill>
          </w14:textFill>
        </w:rPr>
        <w:t xml:space="preserve">). Pairwise cell-cell co-localization analysis at a resolution of 100μm showed that B/plasma cells co-localized with </w:t>
      </w:r>
      <w:r>
        <w:rPr>
          <w:rFonts w:ascii="Times New Roman" w:hAnsi="Times New Roman" w:cs="Times New Roman"/>
          <w:i/>
          <w:iCs/>
          <w:color w:val="000000" w:themeColor="text1"/>
          <w14:textFill>
            <w14:solidFill>
              <w14:schemeClr w14:val="tx1"/>
            </w14:solidFill>
          </w14:textFill>
        </w:rPr>
        <w:t>CXCL13</w:t>
      </w:r>
      <w:r>
        <w:rPr>
          <w:rFonts w:ascii="Times New Roman" w:hAnsi="Times New Roman" w:cs="Times New Roman"/>
          <w:color w:val="000000" w:themeColor="text1"/>
          <w14:textFill>
            <w14:solidFill>
              <w14:schemeClr w14:val="tx1"/>
            </w14:solidFill>
          </w14:textFill>
        </w:rPr>
        <w:t>+ CD8 T cells, macrophage</w:t>
      </w:r>
      <w:ins w:id="124" w:author="t77686" w:date="2025-08-19T09:12:00Z">
        <w:r>
          <w:rPr>
            <w:rFonts w:hint="eastAsia" w:ascii="Times New Roman" w:hAnsi="Times New Roman" w:cs="Times New Roman"/>
            <w:color w:val="000000" w:themeColor="text1"/>
            <w14:textFill>
              <w14:solidFill>
                <w14:schemeClr w14:val="tx1"/>
              </w14:solidFill>
            </w14:textFill>
          </w:rPr>
          <w:t xml:space="preserve"> </w:t>
        </w:r>
      </w:ins>
      <w:del w:id="125" w:author="小娟 詹" w:date="2025-08-18T22:14:00Z">
        <w:r>
          <w:rPr>
            <w:rFonts w:ascii="Times New Roman" w:hAnsi="Times New Roman" w:cs="Times New Roman"/>
            <w:color w:val="000000" w:themeColor="text1"/>
            <w14:textFill>
              <w14:solidFill>
                <w14:schemeClr w14:val="tx1"/>
              </w14:solidFill>
            </w14:textFill>
          </w:rPr>
          <w:delText>, monocytes</w:delText>
        </w:r>
      </w:del>
      <w:del w:id="126" w:author="t77686" w:date="2025-08-19T09:12:00Z">
        <w:r>
          <w:rPr>
            <w:rFonts w:ascii="Times New Roman" w:hAnsi="Times New Roman" w:cs="Times New Roman"/>
            <w:color w:val="000000" w:themeColor="text1"/>
            <w14:textFill>
              <w14:solidFill>
                <w14:schemeClr w14:val="tx1"/>
              </w14:solidFill>
            </w14:textFill>
          </w:rPr>
          <w:delText xml:space="preserve"> </w:delText>
        </w:r>
      </w:del>
      <w:r>
        <w:rPr>
          <w:rFonts w:ascii="Times New Roman" w:hAnsi="Times New Roman" w:cs="Times New Roman"/>
          <w:color w:val="000000" w:themeColor="text1"/>
          <w14:textFill>
            <w14:solidFill>
              <w14:schemeClr w14:val="tx1"/>
            </w14:solidFill>
          </w14:textFill>
        </w:rPr>
        <w:t xml:space="preserve">and </w:t>
      </w:r>
      <w:r>
        <w:rPr>
          <w:rFonts w:ascii="Times New Roman" w:hAnsi="Times New Roman" w:cs="Times New Roman"/>
          <w:i/>
          <w:iCs/>
          <w:color w:val="000000" w:themeColor="text1"/>
          <w14:textFill>
            <w14:solidFill>
              <w14:schemeClr w14:val="tx1"/>
            </w14:solidFill>
          </w14:textFill>
        </w:rPr>
        <w:t>INHBA</w:t>
      </w:r>
      <w:r>
        <w:rPr>
          <w:rFonts w:ascii="Times New Roman" w:hAnsi="Times New Roman" w:cs="Times New Roman"/>
          <w:color w:val="000000" w:themeColor="text1"/>
          <w14:textFill>
            <w14:solidFill>
              <w14:schemeClr w14:val="tx1"/>
            </w14:solidFill>
          </w14:textFill>
        </w:rPr>
        <w:t>+ fibroblast (</w:t>
      </w:r>
      <w:ins w:id="127" w:author="小娟 詹" w:date="2025-08-18T22:14:00Z">
        <w:r>
          <w:rPr>
            <w:rFonts w:ascii="Times New Roman" w:hAnsi="Times New Roman" w:cs="Times New Roman"/>
            <w:b/>
            <w:bCs/>
            <w:color w:val="000000" w:themeColor="text1"/>
            <w:rPrChange w:id="128" w:author="小娟 詹" w:date="2025-08-18T22:15:00Z">
              <w:rPr>
                <w:rFonts w:ascii="Times New Roman" w:hAnsi="Times New Roman" w:cs="Times New Roman"/>
                <w:color w:val="000000" w:themeColor="text1"/>
                <w14:textFill>
                  <w14:solidFill>
                    <w14:schemeClr w14:val="tx1"/>
                  </w14:solidFill>
                </w14:textFill>
              </w:rPr>
            </w:rPrChange>
            <w14:textFill>
              <w14:solidFill>
                <w14:schemeClr w14:val="tx1"/>
              </w14:solidFill>
            </w14:textFill>
          </w:rPr>
          <w:t>Figure 6g</w:t>
        </w:r>
      </w:ins>
      <w:del w:id="129" w:author="小娟 詹" w:date="2025-08-18T22:14:00Z">
        <w:r>
          <w:rPr>
            <w:rFonts w:ascii="Times New Roman" w:hAnsi="Times New Roman" w:cs="Times New Roman"/>
            <w:b/>
            <w:bCs/>
            <w:color w:val="000000" w:themeColor="text1"/>
            <w:highlight w:val="yellow"/>
            <w14:textFill>
              <w14:solidFill>
                <w14:schemeClr w14:val="tx1"/>
              </w14:solidFill>
            </w14:textFill>
          </w:rPr>
          <w:delText>Supplementary Fig.1</w:delText>
        </w:r>
      </w:del>
      <w:del w:id="130" w:author="小娟 詹" w:date="2025-08-18T22:14:00Z">
        <w:r>
          <w:rPr>
            <w:rFonts w:ascii="Times New Roman" w:hAnsi="Times New Roman" w:cs="Times New Roman"/>
            <w:b/>
            <w:bCs/>
            <w:color w:val="000000" w:themeColor="text1"/>
            <w14:textFill>
              <w14:solidFill>
                <w14:schemeClr w14:val="tx1"/>
              </w14:solidFill>
            </w14:textFill>
          </w:rPr>
          <w:delText>0b</w:delText>
        </w:r>
      </w:del>
      <w:r>
        <w:rPr>
          <w:rFonts w:ascii="Times New Roman" w:hAnsi="Times New Roman" w:cs="Times New Roman"/>
          <w:color w:val="000000" w:themeColor="text1"/>
          <w14:textFill>
            <w14:solidFill>
              <w14:schemeClr w14:val="tx1"/>
            </w14:solidFill>
          </w14:textFill>
        </w:rPr>
        <w:t xml:space="preserve">), suggesting shared occupancies of the same microenvironment by these cell types. In addition, these </w:t>
      </w:r>
      <w:del w:id="131" w:author="小娟 詹" w:date="2025-08-18T22:15:00Z">
        <w:r>
          <w:rPr>
            <w:rFonts w:ascii="Times New Roman" w:hAnsi="Times New Roman" w:cs="Times New Roman"/>
            <w:color w:val="000000" w:themeColor="text1"/>
            <w14:textFill>
              <w14:solidFill>
                <w14:schemeClr w14:val="tx1"/>
              </w14:solidFill>
            </w14:textFill>
          </w:rPr>
          <w:delText xml:space="preserve">4 </w:delText>
        </w:r>
      </w:del>
      <w:ins w:id="132" w:author="小娟 詹" w:date="2025-08-18T22:15:00Z">
        <w:r>
          <w:rPr>
            <w:rFonts w:ascii="Times New Roman" w:hAnsi="Times New Roman" w:cs="Times New Roman"/>
            <w:color w:val="000000" w:themeColor="text1"/>
            <w14:textFill>
              <w14:solidFill>
                <w14:schemeClr w14:val="tx1"/>
              </w14:solidFill>
            </w14:textFill>
          </w:rPr>
          <w:t xml:space="preserve">3 </w:t>
        </w:r>
      </w:ins>
      <w:r>
        <w:rPr>
          <w:rFonts w:ascii="Times New Roman" w:hAnsi="Times New Roman" w:cs="Times New Roman"/>
          <w:color w:val="000000" w:themeColor="text1"/>
          <w14:textFill>
            <w14:solidFill>
              <w14:schemeClr w14:val="tx1"/>
            </w14:solidFill>
          </w14:textFill>
        </w:rPr>
        <w:t>cell types exhibited uprising proportion in iTLS, PCZ, immune excluded stroma and myeloid cell region (</w:t>
      </w:r>
      <w:r>
        <w:rPr>
          <w:rFonts w:ascii="Times New Roman" w:hAnsi="Times New Roman"/>
          <w:b/>
          <w:color w:val="000000" w:themeColor="text1"/>
          <w:highlight w:val="none"/>
          <w:rPrChange w:id="133" w:author="小娟 詹" w:date="2025-08-20T14:51:00Z">
            <w:rPr>
              <w:rFonts w:ascii="Times New Roman" w:hAnsi="Times New Roman"/>
              <w:b/>
              <w:color w:val="000000" w:themeColor="text1"/>
              <w:highlight w:val="yellow"/>
              <w14:textFill>
                <w14:solidFill>
                  <w14:schemeClr w14:val="tx1"/>
                </w14:solidFill>
              </w14:textFill>
            </w:rPr>
          </w:rPrChange>
          <w14:textFill>
            <w14:solidFill>
              <w14:schemeClr w14:val="tx1"/>
            </w14:solidFill>
          </w14:textFill>
        </w:rPr>
        <w:t>Supplementary Fig.</w:t>
      </w:r>
      <w:del w:id="134" w:author="小娟 詹" w:date="2025-08-20T14:51:00Z">
        <w:r>
          <w:rPr>
            <w:rFonts w:ascii="Times New Roman" w:hAnsi="Times New Roman" w:cs="Times New Roman"/>
            <w:b/>
            <w:bCs/>
            <w:color w:val="000000" w:themeColor="text1"/>
            <w:highlight w:val="yellow"/>
            <w14:textFill>
              <w14:solidFill>
                <w14:schemeClr w14:val="tx1"/>
              </w14:solidFill>
            </w14:textFill>
          </w:rPr>
          <w:delText>1</w:delText>
        </w:r>
      </w:del>
      <w:del w:id="135" w:author="小娟 詹" w:date="2025-08-20T14:51:00Z">
        <w:r>
          <w:rPr>
            <w:rFonts w:ascii="Times New Roman" w:hAnsi="Times New Roman" w:cs="Times New Roman"/>
            <w:b/>
            <w:bCs/>
            <w:color w:val="000000" w:themeColor="text1"/>
            <w14:textFill>
              <w14:solidFill>
                <w14:schemeClr w14:val="tx1"/>
              </w14:solidFill>
            </w14:textFill>
          </w:rPr>
          <w:delText>0c</w:delText>
        </w:r>
      </w:del>
      <w:ins w:id="136" w:author="小娟 詹" w:date="2025-08-20T14:51:00Z">
        <w:r>
          <w:rPr>
            <w:rFonts w:ascii="Times New Roman" w:hAnsi="Times New Roman" w:cs="Times New Roman"/>
            <w:b/>
            <w:bCs/>
            <w:color w:val="000000" w:themeColor="text1"/>
            <w:highlight w:val="none"/>
            <w:rPrChange w:id="137" w:author="小娟 詹" w:date="2025-08-18T22:17:00Z">
              <w:rPr>
                <w:rFonts w:ascii="Times New Roman" w:hAnsi="Times New Roman" w:cs="Times New Roman"/>
                <w:b/>
                <w:bCs/>
                <w:color w:val="000000" w:themeColor="text1"/>
                <w:highlight w:val="yellow"/>
                <w14:textFill>
                  <w14:solidFill>
                    <w14:schemeClr w14:val="tx1"/>
                  </w14:solidFill>
                </w14:textFill>
              </w:rPr>
            </w:rPrChange>
            <w14:textFill>
              <w14:solidFill>
                <w14:schemeClr w14:val="tx1"/>
              </w14:solidFill>
            </w14:textFill>
          </w:rPr>
          <w:t>1</w:t>
        </w:r>
      </w:ins>
      <w:ins w:id="138" w:author="小娟 詹" w:date="2025-08-20T14:51:00Z">
        <w:r>
          <w:rPr>
            <w:rFonts w:ascii="Times New Roman" w:hAnsi="Times New Roman" w:cs="Times New Roman"/>
            <w:b/>
            <w:bCs/>
            <w:color w:val="000000" w:themeColor="text1"/>
            <w14:textFill>
              <w14:solidFill>
                <w14:schemeClr w14:val="tx1"/>
              </w14:solidFill>
            </w14:textFill>
          </w:rPr>
          <w:t>0</w:t>
        </w:r>
      </w:ins>
      <w:ins w:id="139" w:author="小娟 詹" w:date="2025-08-18T22:16:00Z">
        <w:r>
          <w:rPr>
            <w:rFonts w:ascii="Times New Roman" w:hAnsi="Times New Roman" w:cs="Times New Roman"/>
            <w:b/>
            <w:bCs/>
            <w:color w:val="000000" w:themeColor="text1"/>
            <w14:textFill>
              <w14:solidFill>
                <w14:schemeClr w14:val="tx1"/>
              </w14:solidFill>
            </w14:textFill>
          </w:rPr>
          <w:t>b</w:t>
        </w:r>
      </w:ins>
      <w:del w:id="140" w:author="小娟 詹" w:date="2025-08-18T22:16:00Z">
        <w:r>
          <w:rPr>
            <w:rFonts w:ascii="Times New Roman" w:hAnsi="Times New Roman" w:cs="Times New Roman"/>
            <w:b/>
            <w:bCs/>
            <w:color w:val="000000" w:themeColor="text1"/>
            <w14:textFill>
              <w14:solidFill>
                <w14:schemeClr w14:val="tx1"/>
              </w14:solidFill>
            </w14:textFill>
          </w:rPr>
          <w:delText>c</w:delText>
        </w:r>
      </w:del>
      <w:r>
        <w:rPr>
          <w:rFonts w:ascii="Times New Roman" w:hAnsi="Times New Roman" w:cs="Times New Roman"/>
          <w:color w:val="000000" w:themeColor="text1"/>
          <w14:textFill>
            <w14:solidFill>
              <w14:schemeClr w14:val="tx1"/>
            </w14:solidFill>
          </w14:textFill>
        </w:rPr>
        <w:t>). I</w:t>
      </w:r>
      <w:r>
        <w:rPr>
          <w:rFonts w:hint="eastAsia" w:ascii="Times New Roman" w:hAnsi="Times New Roman" w:cs="Times New Roman"/>
          <w:color w:val="000000" w:themeColor="text1"/>
          <w14:textFill>
            <w14:solidFill>
              <w14:schemeClr w14:val="tx1"/>
            </w14:solidFill>
          </w14:textFill>
        </w:rPr>
        <w:t>n</w:t>
      </w:r>
      <w:r>
        <w:rPr>
          <w:rFonts w:ascii="Times New Roman" w:hAnsi="Times New Roman" w:cs="Times New Roman"/>
          <w:color w:val="000000" w:themeColor="text1"/>
          <w14:textFill>
            <w14:solidFill>
              <w14:schemeClr w14:val="tx1"/>
            </w14:solidFill>
          </w14:textFill>
        </w:rPr>
        <w:t xml:space="preserve"> comparison to IgM+ PCZ, IgG+ PCZ exhibited higher proportions of these </w:t>
      </w:r>
      <w:ins w:id="141" w:author="t77686" w:date="2025-08-19T09:12:00Z">
        <w:r>
          <w:rPr>
            <w:rFonts w:hint="eastAsia" w:ascii="Times New Roman" w:hAnsi="Times New Roman" w:cs="Times New Roman"/>
            <w:color w:val="000000" w:themeColor="text1"/>
            <w14:textFill>
              <w14:solidFill>
                <w14:schemeClr w14:val="tx1"/>
              </w14:solidFill>
            </w14:textFill>
          </w:rPr>
          <w:t>3</w:t>
        </w:r>
      </w:ins>
      <w:del w:id="142" w:author="t77686" w:date="2025-08-19T09:12:00Z">
        <w:r>
          <w:rPr>
            <w:rFonts w:ascii="Times New Roman" w:hAnsi="Times New Roman" w:cs="Times New Roman"/>
            <w:color w:val="000000" w:themeColor="text1"/>
            <w14:textFill>
              <w14:solidFill>
                <w14:schemeClr w14:val="tx1"/>
              </w14:solidFill>
            </w14:textFill>
          </w:rPr>
          <w:delText>4</w:delText>
        </w:r>
      </w:del>
      <w:del w:id="143" w:author="小娟 詹" w:date="2025-08-18T22:18:00Z">
        <w:r>
          <w:rPr>
            <w:rFonts w:ascii="Times New Roman" w:hAnsi="Times New Roman" w:cs="Times New Roman"/>
            <w:color w:val="000000" w:themeColor="text1"/>
            <w14:textFill>
              <w14:solidFill>
                <w14:schemeClr w14:val="tx1"/>
              </w14:solidFill>
            </w14:textFill>
          </w:rPr>
          <w:delText xml:space="preserve">4 </w:delText>
        </w:r>
      </w:del>
      <w:ins w:id="144" w:author="小娟 詹" w:date="2025-08-18T22:18:00Z">
        <w:r>
          <w:rPr>
            <w:rFonts w:ascii="Times New Roman" w:hAnsi="Times New Roman" w:cs="Times New Roman"/>
            <w:color w:val="000000" w:themeColor="text1"/>
            <w14:textFill>
              <w14:solidFill>
                <w14:schemeClr w14:val="tx1"/>
              </w14:solidFill>
            </w14:textFill>
          </w:rPr>
          <w:t xml:space="preserve">3 </w:t>
        </w:r>
      </w:ins>
      <w:r>
        <w:rPr>
          <w:rFonts w:ascii="Times New Roman" w:hAnsi="Times New Roman" w:cs="Times New Roman"/>
          <w:color w:val="000000" w:themeColor="text1"/>
          <w14:textFill>
            <w14:solidFill>
              <w14:schemeClr w14:val="tx1"/>
            </w14:solidFill>
          </w14:textFill>
        </w:rPr>
        <w:t>cell types, indicating an involvement in later B/plasma cell differentiation stage (</w:t>
      </w:r>
      <w:r>
        <w:rPr>
          <w:rFonts w:ascii="Times New Roman" w:hAnsi="Times New Roman"/>
          <w:b/>
          <w:color w:val="000000" w:themeColor="text1"/>
          <w:highlight w:val="none"/>
          <w:rPrChange w:id="145" w:author="小娟 詹" w:date="2025-08-20T14:51:00Z">
            <w:rPr>
              <w:rFonts w:ascii="Times New Roman" w:hAnsi="Times New Roman"/>
              <w:b/>
              <w:color w:val="000000" w:themeColor="text1"/>
              <w:highlight w:val="yellow"/>
              <w14:textFill>
                <w14:solidFill>
                  <w14:schemeClr w14:val="tx1"/>
                </w14:solidFill>
              </w14:textFill>
            </w:rPr>
          </w:rPrChange>
          <w14:textFill>
            <w14:solidFill>
              <w14:schemeClr w14:val="tx1"/>
            </w14:solidFill>
          </w14:textFill>
        </w:rPr>
        <w:t>Supplementary Fig.</w:t>
      </w:r>
      <w:del w:id="146" w:author="小娟 詹" w:date="2025-08-18T22:19:00Z">
        <w:r>
          <w:rPr>
            <w:rFonts w:ascii="Times New Roman" w:hAnsi="Times New Roman"/>
            <w:b/>
            <w:color w:val="000000" w:themeColor="text1"/>
            <w:highlight w:val="none"/>
            <w:rPrChange w:id="147" w:author="小娟 詹" w:date="2025-08-20T14:51:00Z">
              <w:rPr>
                <w:rFonts w:ascii="Times New Roman" w:hAnsi="Times New Roman"/>
                <w:b/>
                <w:color w:val="000000" w:themeColor="text1"/>
                <w:highlight w:val="yellow"/>
                <w14:textFill>
                  <w14:solidFill>
                    <w14:schemeClr w14:val="tx1"/>
                  </w14:solidFill>
                </w14:textFill>
              </w:rPr>
            </w:rPrChange>
            <w14:textFill>
              <w14:solidFill>
                <w14:schemeClr w14:val="tx1"/>
              </w14:solidFill>
            </w14:textFill>
          </w:rPr>
          <w:delText>1</w:delText>
        </w:r>
      </w:del>
      <w:del w:id="148" w:author="小娟 詹" w:date="2025-08-18T22:19:00Z">
        <w:r>
          <w:rPr>
            <w:rFonts w:ascii="Times New Roman" w:hAnsi="Times New Roman" w:cs="Times New Roman"/>
            <w:b/>
            <w:bCs/>
            <w:color w:val="000000" w:themeColor="text1"/>
            <w14:textFill>
              <w14:solidFill>
                <w14:schemeClr w14:val="tx1"/>
              </w14:solidFill>
            </w14:textFill>
          </w:rPr>
          <w:delText>0d</w:delText>
        </w:r>
      </w:del>
      <w:ins w:id="149" w:author="小娟 詹" w:date="2025-08-18T22:19:00Z">
        <w:r>
          <w:rPr>
            <w:rFonts w:ascii="Times New Roman" w:hAnsi="Times New Roman" w:cs="Times New Roman"/>
            <w:b/>
            <w:bCs/>
            <w:color w:val="000000" w:themeColor="text1"/>
            <w:highlight w:val="none"/>
            <w:rPrChange w:id="150" w:author="小娟 詹" w:date="2025-08-18T22:19:00Z">
              <w:rPr>
                <w:rFonts w:ascii="Times New Roman" w:hAnsi="Times New Roman" w:cs="Times New Roman"/>
                <w:b/>
                <w:bCs/>
                <w:color w:val="000000" w:themeColor="text1"/>
                <w:highlight w:val="yellow"/>
                <w14:textFill>
                  <w14:solidFill>
                    <w14:schemeClr w14:val="tx1"/>
                  </w14:solidFill>
                </w14:textFill>
              </w:rPr>
            </w:rPrChange>
            <w14:textFill>
              <w14:solidFill>
                <w14:schemeClr w14:val="tx1"/>
              </w14:solidFill>
            </w14:textFill>
          </w:rPr>
          <w:t>1</w:t>
        </w:r>
      </w:ins>
      <w:ins w:id="151" w:author="小娟 詹" w:date="2025-08-18T22:19:00Z">
        <w:r>
          <w:rPr>
            <w:rFonts w:ascii="Times New Roman" w:hAnsi="Times New Roman" w:cs="Times New Roman"/>
            <w:b/>
            <w:bCs/>
            <w:color w:val="000000" w:themeColor="text1"/>
            <w14:textFill>
              <w14:solidFill>
                <w14:schemeClr w14:val="tx1"/>
              </w14:solidFill>
            </w14:textFill>
          </w:rPr>
          <w:t>0c</w:t>
        </w:r>
      </w:ins>
      <w:r>
        <w:rPr>
          <w:rFonts w:ascii="Times New Roman" w:hAnsi="Times New Roman" w:cs="Times New Roman"/>
          <w:color w:val="000000" w:themeColor="text1"/>
          <w14:textFill>
            <w14:solidFill>
              <w14:schemeClr w14:val="tx1"/>
            </w14:solidFill>
          </w14:textFill>
        </w:rPr>
        <w:t xml:space="preserve">). Previous studies have shown that </w:t>
      </w:r>
      <w:r>
        <w:rPr>
          <w:rFonts w:hint="eastAsia" w:ascii="Times New Roman" w:hAnsi="Times New Roman" w:cs="Times New Roman"/>
          <w:color w:val="000000" w:themeColor="text1"/>
          <w14:textFill>
            <w14:solidFill>
              <w14:schemeClr w14:val="tx1"/>
            </w14:solidFill>
          </w14:textFill>
        </w:rPr>
        <w:t>s</w:t>
      </w:r>
      <w:r>
        <w:rPr>
          <w:rFonts w:ascii="Times New Roman" w:hAnsi="Times New Roman" w:cs="Times New Roman"/>
          <w:color w:val="000000" w:themeColor="text1"/>
          <w14:textFill>
            <w14:solidFill>
              <w14:schemeClr w14:val="tx1"/>
            </w14:solidFill>
          </w14:textFill>
        </w:rPr>
        <w:t>tromal cells and macrophage can orchestrate either pro- or anti-inflammatory milieus by secreting cytokines or by remodeling the extracellular matrix (ECM)</w:t>
      </w:r>
      <w:r>
        <w:rPr>
          <w:rFonts w:ascii="Times New Roman" w:hAnsi="Times New Roman" w:cs="Times New Roman"/>
          <w:color w:val="000000" w:themeColor="text1"/>
          <w14:textFill>
            <w14:solidFill>
              <w14:schemeClr w14:val="tx1"/>
            </w14:solidFill>
          </w14:textFill>
        </w:rPr>
        <w:fldChar w:fldCharType="begin">
          <w:fldData xml:space="preserve">PEVuZE5vdGU+PENpdGU+PEF1dGhvcj5MZWU8L0F1dGhvcj48WWVhcj4yMDI0PC9ZZWFyPjxSZWNO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PEVuZE5vdGU+PENpdGU+PEF1dGhvcj5MZWU8L0F1dGhvcj48WWVhcj4yMDI0PC9ZZWFyPjxSZWNO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74-78</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Lining with these studies, we observed a co-localization of fibroblast and lymphocytes, including T cells and B/plasma cells (</w:t>
      </w:r>
      <w:r>
        <w:rPr>
          <w:rFonts w:ascii="Times New Roman" w:hAnsi="Times New Roman" w:cs="Times New Roman"/>
          <w:b/>
          <w:bCs/>
          <w:color w:val="000000" w:themeColor="text1"/>
          <w14:textFill>
            <w14:solidFill>
              <w14:schemeClr w14:val="tx1"/>
            </w14:solidFill>
          </w14:textFill>
        </w:rPr>
        <w:t xml:space="preserve">Figure </w:t>
      </w:r>
      <w:del w:id="152" w:author="小娟 詹" w:date="2025-08-18T22:39:00Z">
        <w:r>
          <w:rPr>
            <w:rFonts w:ascii="Times New Roman" w:hAnsi="Times New Roman" w:cs="Times New Roman"/>
            <w:b/>
            <w:bCs/>
            <w:color w:val="000000" w:themeColor="text1"/>
            <w14:textFill>
              <w14:solidFill>
                <w14:schemeClr w14:val="tx1"/>
              </w14:solidFill>
            </w14:textFill>
          </w:rPr>
          <w:delText>6g</w:delText>
        </w:r>
      </w:del>
      <w:ins w:id="153" w:author="小娟 詹" w:date="2025-08-18T22:39:00Z">
        <w:r>
          <w:rPr>
            <w:rFonts w:ascii="Times New Roman" w:hAnsi="Times New Roman" w:cs="Times New Roman"/>
            <w:b/>
            <w:bCs/>
            <w:color w:val="000000" w:themeColor="text1"/>
            <w14:textFill>
              <w14:solidFill>
                <w14:schemeClr w14:val="tx1"/>
              </w14:solidFill>
            </w14:textFill>
          </w:rPr>
          <w:t>6h</w:t>
        </w:r>
      </w:ins>
      <w:r>
        <w:rPr>
          <w:rFonts w:ascii="Times New Roman" w:hAnsi="Times New Roman" w:cs="Times New Roman"/>
          <w:color w:val="000000" w:themeColor="text1"/>
          <w14:textFill>
            <w14:solidFill>
              <w14:schemeClr w14:val="tx1"/>
            </w14:solidFill>
          </w14:textFill>
        </w:rPr>
        <w:t xml:space="preserve">). Of note, </w:t>
      </w:r>
      <w:del w:id="154" w:author="小娟 詹" w:date="2025-08-18T22:47:00Z">
        <w:r>
          <w:rPr>
            <w:rFonts w:ascii="Times New Roman" w:hAnsi="Times New Roman" w:cs="Times New Roman"/>
            <w:color w:val="000000" w:themeColor="text1"/>
            <w14:textFill>
              <w14:solidFill>
                <w14:schemeClr w14:val="tx1"/>
              </w14:solidFill>
            </w14:textFill>
          </w:rPr>
          <w:delText xml:space="preserve">monocyte and </w:delText>
        </w:r>
      </w:del>
      <w:r>
        <w:rPr>
          <w:rFonts w:ascii="Times New Roman" w:hAnsi="Times New Roman" w:cs="Times New Roman"/>
          <w:i/>
          <w:iCs/>
          <w:color w:val="000000" w:themeColor="text1"/>
          <w14:textFill>
            <w14:solidFill>
              <w14:schemeClr w14:val="tx1"/>
            </w14:solidFill>
          </w14:textFill>
        </w:rPr>
        <w:t>CXCL13</w:t>
      </w:r>
      <w:r>
        <w:rPr>
          <w:rFonts w:ascii="Times New Roman" w:hAnsi="Times New Roman" w:cs="Times New Roman"/>
          <w:color w:val="000000" w:themeColor="text1"/>
          <w14:textFill>
            <w14:solidFill>
              <w14:schemeClr w14:val="tx1"/>
            </w14:solidFill>
          </w14:textFill>
        </w:rPr>
        <w:t>+</w:t>
      </w:r>
      <w:ins w:id="155" w:author="小娟 詹" w:date="2025-08-18T22:40:00Z">
        <w:r>
          <w:rPr>
            <w:rFonts w:ascii="Times New Roman" w:hAnsi="Times New Roman" w:cs="Times New Roman"/>
            <w:color w:val="000000" w:themeColor="text1"/>
            <w14:textFill>
              <w14:solidFill>
                <w14:schemeClr w14:val="tx1"/>
              </w14:solidFill>
            </w14:textFill>
          </w:rPr>
          <w:t xml:space="preserve"> </w:t>
        </w:r>
      </w:ins>
      <w:r>
        <w:rPr>
          <w:rFonts w:ascii="Times New Roman" w:hAnsi="Times New Roman" w:cs="Times New Roman"/>
          <w:color w:val="000000" w:themeColor="text1"/>
          <w14:textFill>
            <w14:solidFill>
              <w14:schemeClr w14:val="tx1"/>
            </w14:solidFill>
          </w14:textFill>
        </w:rPr>
        <w:t xml:space="preserve">CD8 T cells </w:t>
      </w:r>
      <w:ins w:id="156" w:author="小娟 詹" w:date="2025-08-20T14:51:00Z">
        <w:r>
          <w:rPr>
            <w:rFonts w:ascii="Times New Roman" w:hAnsi="Times New Roman" w:cs="Times New Roman"/>
            <w:color w:val="000000" w:themeColor="text1"/>
            <w14:textFill>
              <w14:solidFill>
                <w14:schemeClr w14:val="tx1"/>
              </w14:solidFill>
            </w14:textFill>
          </w:rPr>
          <w:t>w</w:t>
        </w:r>
      </w:ins>
      <w:ins w:id="157" w:author="t77686" w:date="2025-08-19T09:54:00Z">
        <w:r>
          <w:rPr>
            <w:rFonts w:hint="eastAsia" w:ascii="Times New Roman" w:hAnsi="Times New Roman" w:cs="Times New Roman"/>
            <w:color w:val="000000" w:themeColor="text1"/>
            <w14:textFill>
              <w14:solidFill>
                <w14:schemeClr w14:val="tx1"/>
              </w14:solidFill>
            </w14:textFill>
          </w:rPr>
          <w:t>as</w:t>
        </w:r>
      </w:ins>
      <w:del w:id="158" w:author="t77686" w:date="2025-08-19T09:54:00Z">
        <w:r>
          <w:rPr>
            <w:rFonts w:ascii="Times New Roman" w:hAnsi="Times New Roman" w:cs="Times New Roman"/>
            <w:color w:val="000000" w:themeColor="text1"/>
            <w14:textFill>
              <w14:solidFill>
                <w14:schemeClr w14:val="tx1"/>
              </w14:solidFill>
            </w14:textFill>
          </w:rPr>
          <w:delText>ere</w:delText>
        </w:r>
      </w:del>
      <w:del w:id="159" w:author="小娟 詹" w:date="2025-08-20T14:51:00Z">
        <w:r>
          <w:rPr>
            <w:rFonts w:ascii="Times New Roman" w:hAnsi="Times New Roman" w:cs="Times New Roman"/>
            <w:color w:val="000000" w:themeColor="text1"/>
            <w14:textFill>
              <w14:solidFill>
                <w14:schemeClr w14:val="tx1"/>
              </w14:solidFill>
            </w14:textFill>
          </w:rPr>
          <w:delText>were</w:delText>
        </w:r>
      </w:del>
      <w:r>
        <w:rPr>
          <w:rFonts w:ascii="Times New Roman" w:hAnsi="Times New Roman" w:cs="Times New Roman"/>
          <w:color w:val="000000" w:themeColor="text1"/>
          <w14:textFill>
            <w14:solidFill>
              <w14:schemeClr w14:val="tx1"/>
            </w14:solidFill>
          </w14:textFill>
        </w:rPr>
        <w:t xml:space="preserve"> enriched in expanded </w:t>
      </w:r>
      <w:del w:id="160" w:author="小娟 詹" w:date="2025-08-20T14:51:00Z">
        <w:r>
          <w:rPr>
            <w:rFonts w:ascii="Times New Roman" w:hAnsi="Times New Roman" w:cs="Times New Roman"/>
            <w:color w:val="000000" w:themeColor="text1"/>
            <w14:textFill>
              <w14:solidFill>
                <w14:schemeClr w14:val="tx1"/>
              </w14:solidFill>
            </w14:textFill>
          </w:rPr>
          <w:delText>stroma</w:delText>
        </w:r>
      </w:del>
      <w:ins w:id="161" w:author="小娟 詹" w:date="2025-08-20T14:51:00Z">
        <w:r>
          <w:rPr>
            <w:rFonts w:ascii="Times New Roman" w:hAnsi="Times New Roman" w:cs="Times New Roman"/>
            <w:color w:val="000000" w:themeColor="text1"/>
            <w14:textFill>
              <w14:solidFill>
                <w14:schemeClr w14:val="tx1"/>
              </w14:solidFill>
            </w14:textFill>
          </w:rPr>
          <w:t>stroma</w:t>
        </w:r>
      </w:ins>
      <w:ins w:id="162" w:author="小娟 詹" w:date="2025-08-18T22:47:00Z">
        <w:r>
          <w:rPr>
            <w:rFonts w:ascii="Times New Roman" w:hAnsi="Times New Roman" w:cs="Times New Roman"/>
            <w:color w:val="000000" w:themeColor="text1"/>
            <w14:textFill>
              <w14:solidFill>
                <w14:schemeClr w14:val="tx1"/>
              </w14:solidFill>
            </w14:textFill>
          </w:rPr>
          <w:t>l</w:t>
        </w:r>
      </w:ins>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b/>
          <w:bCs/>
          <w:color w:val="000000" w:themeColor="text1"/>
          <w14:textFill>
            <w14:solidFill>
              <w14:schemeClr w14:val="tx1"/>
            </w14:solidFill>
          </w14:textFill>
        </w:rPr>
        <w:t xml:space="preserve">Figure </w:t>
      </w:r>
      <w:del w:id="163" w:author="小娟 詹" w:date="2025-08-18T22:47:00Z">
        <w:r>
          <w:rPr>
            <w:rFonts w:ascii="Times New Roman" w:hAnsi="Times New Roman" w:cs="Times New Roman"/>
            <w:b/>
            <w:bCs/>
            <w:color w:val="000000" w:themeColor="text1"/>
            <w14:textFill>
              <w14:solidFill>
                <w14:schemeClr w14:val="tx1"/>
              </w14:solidFill>
            </w14:textFill>
          </w:rPr>
          <w:delText>6g</w:delText>
        </w:r>
      </w:del>
      <w:ins w:id="164" w:author="小娟 詹" w:date="2025-08-18T22:47:00Z">
        <w:r>
          <w:rPr>
            <w:rFonts w:ascii="Times New Roman" w:hAnsi="Times New Roman" w:cs="Times New Roman"/>
            <w:b/>
            <w:bCs/>
            <w:color w:val="000000" w:themeColor="text1"/>
            <w14:textFill>
              <w14:solidFill>
                <w14:schemeClr w14:val="tx1"/>
              </w14:solidFill>
            </w14:textFill>
          </w:rPr>
          <w:t>6h</w:t>
        </w:r>
      </w:ins>
      <w:r>
        <w:rPr>
          <w:rFonts w:ascii="Times New Roman" w:hAnsi="Times New Roman" w:cs="Times New Roman"/>
          <w:b/>
          <w:bCs/>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t xml:space="preserve">left), while macrophage and </w:t>
      </w:r>
      <w:r>
        <w:rPr>
          <w:rFonts w:ascii="Times New Roman" w:hAnsi="Times New Roman" w:cs="Times New Roman"/>
          <w:i/>
          <w:iCs/>
          <w:color w:val="000000" w:themeColor="text1"/>
          <w14:textFill>
            <w14:solidFill>
              <w14:schemeClr w14:val="tx1"/>
            </w14:solidFill>
          </w14:textFill>
        </w:rPr>
        <w:t>INHBA</w:t>
      </w:r>
      <w:r>
        <w:rPr>
          <w:rFonts w:ascii="Times New Roman" w:hAnsi="Times New Roman" w:cs="Times New Roman"/>
          <w:color w:val="000000" w:themeColor="text1"/>
          <w14:textFill>
            <w14:solidFill>
              <w14:schemeClr w14:val="tx1"/>
            </w14:solidFill>
          </w14:textFill>
        </w:rPr>
        <w:t xml:space="preserve">+ fibroblasts were enriched in </w:t>
      </w:r>
      <w:del w:id="165" w:author="小娟 詹" w:date="2025-08-18T22:47:00Z">
        <w:r>
          <w:rPr>
            <w:rFonts w:ascii="Times New Roman" w:hAnsi="Times New Roman" w:cs="Times New Roman"/>
            <w:color w:val="000000" w:themeColor="text1"/>
            <w14:textFill>
              <w14:solidFill>
                <w14:schemeClr w14:val="tx1"/>
              </w14:solidFill>
            </w14:textFill>
          </w:rPr>
          <w:delText>not</w:delText>
        </w:r>
      </w:del>
      <w:ins w:id="166" w:author="小娟 詹" w:date="2025-08-18T22:47:00Z">
        <w:r>
          <w:rPr>
            <w:rFonts w:ascii="Times New Roman" w:hAnsi="Times New Roman" w:cs="Times New Roman"/>
            <w:color w:val="000000" w:themeColor="text1"/>
            <w14:textFill>
              <w14:solidFill>
                <w14:schemeClr w14:val="tx1"/>
              </w14:solidFill>
            </w14:textFill>
          </w:rPr>
          <w:t>non</w:t>
        </w:r>
      </w:ins>
      <w:r>
        <w:rPr>
          <w:rFonts w:ascii="Times New Roman" w:hAnsi="Times New Roman" w:cs="Times New Roman"/>
          <w:color w:val="000000" w:themeColor="text1"/>
          <w14:textFill>
            <w14:solidFill>
              <w14:schemeClr w14:val="tx1"/>
            </w14:solidFill>
          </w14:textFill>
        </w:rPr>
        <w:t xml:space="preserve">-expanded </w:t>
      </w:r>
      <w:del w:id="167" w:author="小娟 詹" w:date="2025-08-20T14:51:00Z">
        <w:r>
          <w:rPr>
            <w:rFonts w:ascii="Times New Roman" w:hAnsi="Times New Roman" w:cs="Times New Roman"/>
            <w:color w:val="000000" w:themeColor="text1"/>
            <w14:textFill>
              <w14:solidFill>
                <w14:schemeClr w14:val="tx1"/>
              </w14:solidFill>
            </w14:textFill>
          </w:rPr>
          <w:delText>stroma</w:delText>
        </w:r>
      </w:del>
      <w:ins w:id="168" w:author="小娟 詹" w:date="2025-08-20T14:51:00Z">
        <w:r>
          <w:rPr>
            <w:rFonts w:ascii="Times New Roman" w:hAnsi="Times New Roman" w:cs="Times New Roman"/>
            <w:color w:val="000000" w:themeColor="text1"/>
            <w14:textFill>
              <w14:solidFill>
                <w14:schemeClr w14:val="tx1"/>
              </w14:solidFill>
            </w14:textFill>
          </w:rPr>
          <w:t>stroma</w:t>
        </w:r>
      </w:ins>
      <w:ins w:id="169" w:author="小娟 詹" w:date="2025-08-18T22:47:00Z">
        <w:r>
          <w:rPr>
            <w:rFonts w:ascii="Times New Roman" w:hAnsi="Times New Roman" w:cs="Times New Roman"/>
            <w:color w:val="000000" w:themeColor="text1"/>
            <w14:textFill>
              <w14:solidFill>
                <w14:schemeClr w14:val="tx1"/>
              </w14:solidFill>
            </w14:textFill>
          </w:rPr>
          <w:t>l</w:t>
        </w:r>
      </w:ins>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b/>
          <w:bCs/>
          <w:color w:val="000000" w:themeColor="text1"/>
          <w14:textFill>
            <w14:solidFill>
              <w14:schemeClr w14:val="tx1"/>
            </w14:solidFill>
          </w14:textFill>
        </w:rPr>
        <w:t xml:space="preserve">Figure </w:t>
      </w:r>
      <w:del w:id="170" w:author="小娟 詹" w:date="2025-08-18T22:47:00Z">
        <w:r>
          <w:rPr>
            <w:rFonts w:ascii="Times New Roman" w:hAnsi="Times New Roman" w:cs="Times New Roman"/>
            <w:b/>
            <w:bCs/>
            <w:color w:val="000000" w:themeColor="text1"/>
            <w14:textFill>
              <w14:solidFill>
                <w14:schemeClr w14:val="tx1"/>
              </w14:solidFill>
            </w14:textFill>
          </w:rPr>
          <w:delText>6g</w:delText>
        </w:r>
      </w:del>
      <w:ins w:id="171" w:author="小娟 詹" w:date="2025-08-18T22:47:00Z">
        <w:r>
          <w:rPr>
            <w:rFonts w:ascii="Times New Roman" w:hAnsi="Times New Roman" w:cs="Times New Roman"/>
            <w:b/>
            <w:bCs/>
            <w:color w:val="000000" w:themeColor="text1"/>
            <w14:textFill>
              <w14:solidFill>
                <w14:schemeClr w14:val="tx1"/>
              </w14:solidFill>
            </w14:textFill>
          </w:rPr>
          <w:t>6h</w:t>
        </w:r>
      </w:ins>
      <w:r>
        <w:rPr>
          <w:rFonts w:ascii="Times New Roman" w:hAnsi="Times New Roman" w:cs="Times New Roman"/>
          <w:b/>
          <w:bCs/>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t>right).</w:t>
      </w:r>
    </w:p>
    <w:p w14:paraId="1E79F5F4">
      <w:pPr>
        <w:spacing w:line="360" w:lineRule="auto"/>
        <w:jc w:val="both"/>
        <w:rPr>
          <w:rFonts w:ascii="Times New Roman" w:hAnsi="Times New Roman" w:cs="Times New Roman"/>
          <w:color w:val="000000" w:themeColor="text1"/>
          <w14:textFill>
            <w14:solidFill>
              <w14:schemeClr w14:val="tx1"/>
            </w14:solidFill>
          </w14:textFill>
        </w:rPr>
      </w:pPr>
    </w:p>
    <w:p w14:paraId="7D14475C">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Further, we compared the gene expression profile between non-expanded stromal regions and expanded stromal regions to dissect the stromal programs opposing ectopic GC formation. Genes up-regulated in the non-expanded stromal regions associated with fibroblast activation (</w:t>
      </w:r>
      <w:r>
        <w:rPr>
          <w:rFonts w:ascii="Times New Roman" w:hAnsi="Times New Roman" w:cs="Times New Roman"/>
          <w:i/>
          <w:iCs/>
          <w:color w:val="000000" w:themeColor="text1"/>
          <w14:textFill>
            <w14:solidFill>
              <w14:schemeClr w14:val="tx1"/>
            </w14:solidFill>
          </w14:textFill>
        </w:rPr>
        <w:t>CCL18</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fldChar w:fldCharType="begin">
          <w:fldData xml:space="preserve">PEVuZE5vdGU+PENpdGU+PEF1dGhvcj5aZW5nPC9BdXRob3I+PFllYXI+MjAyMzwvWWVhcj48UmVj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==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PEVuZE5vdGU+PENpdGU+PEF1dGhvcj5aZW5nPC9BdXRob3I+PFllYXI+MjAyMzwvWWVhcj48UmVj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==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79</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collagen production (</w:t>
      </w:r>
      <w:r>
        <w:rPr>
          <w:rFonts w:ascii="Times New Roman" w:hAnsi="Times New Roman" w:cs="Times New Roman"/>
          <w:i/>
          <w:iCs/>
          <w:color w:val="000000" w:themeColor="text1"/>
          <w14:textFill>
            <w14:solidFill>
              <w14:schemeClr w14:val="tx1"/>
            </w14:solidFill>
          </w14:textFill>
        </w:rPr>
        <w:t>COL10A1, COL5A1, COL12A1</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fldChar w:fldCharType="begin">
          <w:fldData xml:space="preserve">PEVuZE5vdGU+PENpdGU+PEF1dGhvcj5ZaTwvQXV0aG9yPjxZZWFyPjIwMjQ8L1llYXI+PFJlY051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==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PEVuZE5vdGU+PENpdGU+PEF1dGhvcj5ZaTwvQXV0aG9yPjxZZWFyPjIwMjQ8L1llYXI+PFJlY051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==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80-82</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extracellular matrix (ECM) remodeling (</w:t>
      </w:r>
      <w:r>
        <w:rPr>
          <w:rFonts w:ascii="Times New Roman" w:hAnsi="Times New Roman" w:cs="Times New Roman"/>
          <w:i/>
          <w:iCs/>
          <w:color w:val="000000" w:themeColor="text1"/>
          <w14:textFill>
            <w14:solidFill>
              <w14:schemeClr w14:val="tx1"/>
            </w14:solidFill>
          </w14:textFill>
        </w:rPr>
        <w:t>MMP14,MMP11</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fldChar w:fldCharType="begin">
          <w:fldData xml:space="preserve">PEVuZE5vdGU+PENpdGU+PEF1dGhvcj5QYWNoPC9BdXRob3I+PFllYXI+MjAyMTwvWWVhcj48UmVj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PEVuZE5vdGU+PENpdGU+PEF1dGhvcj5QYWNoPC9BdXRob3I+PFllYXI+MjAyMTwvWWVhcj48UmVj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83, 84</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xml:space="preserve"> and suppressive microenvironment establishment (</w:t>
      </w:r>
      <w:r>
        <w:rPr>
          <w:rFonts w:ascii="Times New Roman" w:hAnsi="Times New Roman" w:cs="Times New Roman"/>
          <w:i/>
          <w:iCs/>
          <w:color w:val="000000" w:themeColor="text1"/>
          <w14:textFill>
            <w14:solidFill>
              <w14:schemeClr w14:val="tx1"/>
            </w14:solidFill>
          </w14:textFill>
        </w:rPr>
        <w:t>IHNBA, TGFBI</w:t>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fldChar w:fldCharType="begin">
          <w:fldData xml:space="preserve">PEVuZE5vdGU+PENpdGU+PEF1dGhvcj5IdTwvQXV0aG9yPjxZZWFyPjIwMjQ8L1llYXI+PFJlY051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PEVuZE5vdGU+PENpdGU+PEF1dGhvcj5IdTwvQXV0aG9yPjxZZWFyPjIwMjQ8L1llYXI+PFJlY051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85, 86</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b/>
          <w:bCs/>
          <w:color w:val="000000" w:themeColor="text1"/>
          <w14:textFill>
            <w14:solidFill>
              <w14:schemeClr w14:val="tx1"/>
            </w14:solidFill>
          </w14:textFill>
        </w:rPr>
        <w:t xml:space="preserve">Figure </w:t>
      </w:r>
      <w:del w:id="172" w:author="小娟 詹" w:date="2025-08-18T22:52:00Z">
        <w:r>
          <w:rPr>
            <w:rFonts w:ascii="Times New Roman" w:hAnsi="Times New Roman" w:cs="Times New Roman"/>
            <w:b/>
            <w:bCs/>
            <w:color w:val="000000" w:themeColor="text1"/>
            <w14:textFill>
              <w14:solidFill>
                <w14:schemeClr w14:val="tx1"/>
              </w14:solidFill>
            </w14:textFill>
          </w:rPr>
          <w:delText>6h</w:delText>
        </w:r>
      </w:del>
      <w:ins w:id="173" w:author="小娟 詹" w:date="2025-08-18T22:52:00Z">
        <w:r>
          <w:rPr>
            <w:rFonts w:ascii="Times New Roman" w:hAnsi="Times New Roman" w:cs="Times New Roman"/>
            <w:b/>
            <w:bCs/>
            <w:color w:val="000000" w:themeColor="text1"/>
            <w14:textFill>
              <w14:solidFill>
                <w14:schemeClr w14:val="tx1"/>
              </w14:solidFill>
            </w14:textFill>
          </w:rPr>
          <w:t>6i</w:t>
        </w:r>
      </w:ins>
      <w:r>
        <w:rPr>
          <w:rFonts w:ascii="Times New Roman" w:hAnsi="Times New Roman" w:cs="Times New Roman"/>
          <w:color w:val="000000" w:themeColor="text1"/>
          <w14:textFill>
            <w14:solidFill>
              <w14:schemeClr w14:val="tx1"/>
            </w14:solidFill>
          </w14:textFill>
        </w:rPr>
        <w:t>). In addition to the co-expressing pattern of these genes in the non-expanded region (</w:t>
      </w:r>
      <w:r>
        <w:rPr>
          <w:rFonts w:ascii="Times New Roman" w:hAnsi="Times New Roman" w:cs="Times New Roman"/>
          <w:b/>
          <w:bCs/>
          <w:color w:val="000000" w:themeColor="text1"/>
          <w14:textFill>
            <w14:solidFill>
              <w14:schemeClr w14:val="tx1"/>
            </w14:solidFill>
          </w14:textFill>
        </w:rPr>
        <w:t xml:space="preserve">Figure 6f &amp; </w:t>
      </w:r>
      <w:ins w:id="174" w:author="小娟 詹" w:date="2025-08-18T22:56:00Z">
        <w:r>
          <w:rPr>
            <w:rFonts w:ascii="Times New Roman" w:hAnsi="Times New Roman" w:cs="Times New Roman"/>
            <w:b/>
            <w:bCs/>
            <w:color w:val="000000" w:themeColor="text1"/>
            <w14:textFill>
              <w14:solidFill>
                <w14:schemeClr w14:val="tx1"/>
              </w14:solidFill>
            </w14:textFill>
          </w:rPr>
          <w:t>Supplementary Fig.10d</w:t>
        </w:r>
      </w:ins>
      <w:del w:id="175" w:author="小娟 詹" w:date="2025-08-18T22:56:00Z">
        <w:r>
          <w:rPr>
            <w:rFonts w:ascii="Times New Roman" w:hAnsi="Times New Roman" w:cs="Times New Roman"/>
            <w:b/>
            <w:bCs/>
            <w:color w:val="000000" w:themeColor="text1"/>
            <w14:textFill>
              <w14:solidFill>
                <w14:schemeClr w14:val="tx1"/>
              </w14:solidFill>
            </w14:textFill>
          </w:rPr>
          <w:delText>6i</w:delText>
        </w:r>
      </w:del>
      <w:r>
        <w:rPr>
          <w:rFonts w:ascii="Times New Roman" w:hAnsi="Times New Roman" w:cs="Times New Roman"/>
          <w:color w:val="000000" w:themeColor="text1"/>
          <w14:textFill>
            <w14:solidFill>
              <w14:schemeClr w14:val="tx1"/>
            </w14:solidFill>
          </w14:textFill>
        </w:rPr>
        <w:t>), these genes exhibited a declining trend alongside the increased IgH clone sizes (</w:t>
      </w:r>
      <w:r>
        <w:rPr>
          <w:rFonts w:ascii="Times New Roman" w:hAnsi="Times New Roman" w:cs="Times New Roman"/>
          <w:b/>
          <w:bCs/>
          <w:color w:val="000000" w:themeColor="text1"/>
          <w14:textFill>
            <w14:solidFill>
              <w14:schemeClr w14:val="tx1"/>
            </w14:solidFill>
          </w14:textFill>
        </w:rPr>
        <w:t>Figure 6j</w:t>
      </w:r>
      <w:r>
        <w:rPr>
          <w:rFonts w:ascii="Times New Roman" w:hAnsi="Times New Roman" w:cs="Times New Roman"/>
          <w:color w:val="000000" w:themeColor="text1"/>
          <w14:textFill>
            <w14:solidFill>
              <w14:schemeClr w14:val="tx1"/>
            </w14:solidFill>
          </w14:textFill>
        </w:rPr>
        <w:t>), revealing mutually exclusive localization of IgG+</w:t>
      </w:r>
      <w:ins w:id="176" w:author="小娟 詹" w:date="2025-08-18T23:07:00Z">
        <w:r>
          <w:rPr>
            <w:rFonts w:ascii="Times New Roman" w:hAnsi="Times New Roman" w:cs="Times New Roman"/>
            <w:color w:val="000000" w:themeColor="text1"/>
            <w14:textFill>
              <w14:solidFill>
                <w14:schemeClr w14:val="tx1"/>
              </w14:solidFill>
            </w14:textFill>
          </w:rPr>
          <w:t xml:space="preserve"> </w:t>
        </w:r>
      </w:ins>
      <w:r>
        <w:rPr>
          <w:rFonts w:ascii="Times New Roman" w:hAnsi="Times New Roman" w:cs="Times New Roman"/>
          <w:color w:val="000000" w:themeColor="text1"/>
          <w14:textFill>
            <w14:solidFill>
              <w14:schemeClr w14:val="tx1"/>
            </w14:solidFill>
          </w14:textFill>
        </w:rPr>
        <w:t>PCZs and ECM-remodeling stroma.</w:t>
      </w:r>
      <w:r>
        <w:rPr>
          <w:rFonts w:hint="eastAsia"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t>We next sought to identify the major producers of these genes</w:t>
      </w:r>
      <w:ins w:id="177" w:author="小娟 詹" w:date="2025-08-18T23:11:00Z">
        <w:r>
          <w:rPr>
            <w:rFonts w:ascii="Times New Roman" w:hAnsi="Times New Roman" w:cs="Times New Roman"/>
            <w:color w:val="000000" w:themeColor="text1"/>
            <w14:textFill>
              <w14:solidFill>
                <w14:schemeClr w14:val="tx1"/>
              </w14:solidFill>
            </w14:textFill>
          </w:rPr>
          <w:t xml:space="preserve"> </w:t>
        </w:r>
      </w:ins>
      <w:del w:id="178" w:author="小娟 詹" w:date="2025-08-18T23:11:00Z">
        <w:r>
          <w:rPr>
            <w:rFonts w:ascii="Times New Roman" w:hAnsi="Times New Roman" w:cs="Times New Roman"/>
            <w:color w:val="000000" w:themeColor="text1"/>
            <w14:textFill>
              <w14:solidFill>
                <w14:schemeClr w14:val="tx1"/>
              </w14:solidFill>
            </w14:textFill>
          </w:rPr>
          <w:delText xml:space="preserve">. </w:delText>
        </w:r>
      </w:del>
      <w:r>
        <w:rPr>
          <w:rFonts w:ascii="Times New Roman" w:hAnsi="Times New Roman" w:cs="Times New Roman"/>
          <w:color w:val="000000" w:themeColor="text1"/>
          <w14:textFill>
            <w14:solidFill>
              <w14:schemeClr w14:val="tx1"/>
            </w14:solidFill>
          </w14:textFill>
        </w:rPr>
        <w:t xml:space="preserve">scRNA-seq data attributed these </w:t>
      </w:r>
      <w:r>
        <w:rPr>
          <w:rFonts w:hint="eastAsia" w:ascii="Times New Roman" w:hAnsi="Times New Roman" w:cs="Times New Roman"/>
          <w:color w:val="000000" w:themeColor="text1"/>
          <w14:textFill>
            <w14:solidFill>
              <w14:schemeClr w14:val="tx1"/>
            </w14:solidFill>
          </w14:textFill>
        </w:rPr>
        <w:t>non-</w:t>
      </w:r>
      <w:r>
        <w:rPr>
          <w:rFonts w:ascii="Times New Roman" w:hAnsi="Times New Roman" w:cs="Times New Roman"/>
          <w:color w:val="000000" w:themeColor="text1"/>
          <w14:textFill>
            <w14:solidFill>
              <w14:schemeClr w14:val="tx1"/>
            </w14:solidFill>
          </w14:textFill>
        </w:rPr>
        <w:t xml:space="preserve">expanded stromal genes to </w:t>
      </w:r>
      <w:ins w:id="179" w:author="小娟 詹" w:date="2025-08-18T23:13:00Z">
        <w:r>
          <w:rPr>
            <w:rFonts w:ascii="Times New Roman" w:hAnsi="Times New Roman" w:cs="Times New Roman"/>
            <w:i/>
            <w:iCs/>
            <w:color w:val="000000" w:themeColor="text1"/>
            <w14:textFill>
              <w14:solidFill>
                <w14:schemeClr w14:val="tx1"/>
              </w14:solidFill>
            </w14:textFill>
          </w:rPr>
          <w:t>CXCL13</w:t>
        </w:r>
      </w:ins>
      <w:ins w:id="180" w:author="小娟 詹" w:date="2025-08-18T23:13:00Z">
        <w:r>
          <w:rPr>
            <w:rFonts w:ascii="Times New Roman" w:hAnsi="Times New Roman" w:cs="Times New Roman"/>
            <w:color w:val="000000" w:themeColor="text1"/>
            <w14:textFill>
              <w14:solidFill>
                <w14:schemeClr w14:val="tx1"/>
              </w14:solidFill>
            </w14:textFill>
          </w:rPr>
          <w:t>+ CD8 T cells</w:t>
        </w:r>
      </w:ins>
      <w:ins w:id="181" w:author="小娟 詹" w:date="2025-08-18T23:13:00Z">
        <w:r>
          <w:rPr>
            <w:rFonts w:ascii="Times New Roman" w:hAnsi="Times New Roman" w:cs="Times New Roman"/>
            <w:i/>
            <w:iCs/>
            <w:color w:val="000000" w:themeColor="text1"/>
            <w14:textFill>
              <w14:solidFill>
                <w14:schemeClr w14:val="tx1"/>
              </w14:solidFill>
            </w14:textFill>
          </w:rPr>
          <w:t xml:space="preserve">, </w:t>
        </w:r>
      </w:ins>
      <w:r>
        <w:rPr>
          <w:rFonts w:ascii="Times New Roman" w:hAnsi="Times New Roman" w:cs="Times New Roman"/>
          <w:i/>
          <w:iCs/>
          <w:color w:val="000000" w:themeColor="text1"/>
          <w14:textFill>
            <w14:solidFill>
              <w14:schemeClr w14:val="tx1"/>
            </w14:solidFill>
          </w14:textFill>
        </w:rPr>
        <w:t>INHBA</w:t>
      </w:r>
      <w:r>
        <w:rPr>
          <w:rFonts w:ascii="Times New Roman" w:hAnsi="Times New Roman" w:cs="Times New Roman"/>
          <w:color w:val="000000" w:themeColor="text1"/>
          <w14:textFill>
            <w14:solidFill>
              <w14:schemeClr w14:val="tx1"/>
            </w14:solidFill>
          </w14:textFill>
        </w:rPr>
        <w:t>+</w:t>
      </w:r>
      <w:ins w:id="182" w:author="小娟 詹" w:date="2025-08-18T23:11:00Z">
        <w:r>
          <w:rPr>
            <w:rFonts w:ascii="Times New Roman" w:hAnsi="Times New Roman" w:cs="Times New Roman"/>
            <w:color w:val="000000" w:themeColor="text1"/>
            <w14:textFill>
              <w14:solidFill>
                <w14:schemeClr w14:val="tx1"/>
              </w14:solidFill>
            </w14:textFill>
          </w:rPr>
          <w:t xml:space="preserve"> </w:t>
        </w:r>
      </w:ins>
      <w:r>
        <w:rPr>
          <w:rFonts w:ascii="Times New Roman" w:hAnsi="Times New Roman" w:cs="Times New Roman"/>
          <w:color w:val="000000" w:themeColor="text1"/>
          <w14:textFill>
            <w14:solidFill>
              <w14:schemeClr w14:val="tx1"/>
            </w14:solidFill>
          </w14:textFill>
        </w:rPr>
        <w:t>fibroblasts and macrophage (</w:t>
      </w:r>
      <w:ins w:id="183" w:author="小娟 詹" w:date="2025-08-18T23:12:00Z">
        <w:r>
          <w:rPr>
            <w:rFonts w:ascii="Times New Roman" w:hAnsi="Times New Roman" w:cs="Times New Roman"/>
            <w:b/>
            <w:bCs/>
            <w:color w:val="000000" w:themeColor="text1"/>
            <w14:textFill>
              <w14:solidFill>
                <w14:schemeClr w14:val="tx1"/>
              </w14:solidFill>
            </w14:textFill>
          </w:rPr>
          <w:t>Figure 6k</w:t>
        </w:r>
      </w:ins>
      <w:del w:id="184" w:author="小娟 詹" w:date="2025-08-18T23:12:00Z">
        <w:r>
          <w:rPr>
            <w:rFonts w:ascii="Times New Roman" w:hAnsi="Times New Roman" w:cs="Times New Roman"/>
            <w:b/>
            <w:bCs/>
            <w:color w:val="000000" w:themeColor="text1"/>
            <w14:textFill>
              <w14:solidFill>
                <w14:schemeClr w14:val="tx1"/>
              </w14:solidFill>
            </w14:textFill>
          </w:rPr>
          <w:delText>Supplementary Fig.11a</w:delText>
        </w:r>
      </w:del>
      <w:r>
        <w:rPr>
          <w:rFonts w:ascii="Times New Roman" w:hAnsi="Times New Roman" w:cs="Times New Roman"/>
          <w:color w:val="000000" w:themeColor="text1"/>
          <w14:textFill>
            <w14:solidFill>
              <w14:schemeClr w14:val="tx1"/>
            </w14:solidFill>
          </w14:textFill>
        </w:rPr>
        <w:t xml:space="preserve">), suggesting an ECM-promoting role of these </w:t>
      </w:r>
      <w:del w:id="185" w:author="小娟 詹" w:date="2025-08-18T23:21:00Z">
        <w:r>
          <w:rPr>
            <w:rFonts w:ascii="Times New Roman" w:hAnsi="Times New Roman" w:cs="Times New Roman"/>
            <w:color w:val="000000" w:themeColor="text1"/>
            <w14:textFill>
              <w14:solidFill>
                <w14:schemeClr w14:val="tx1"/>
              </w14:solidFill>
            </w14:textFill>
          </w:rPr>
          <w:delText xml:space="preserve">two </w:delText>
        </w:r>
      </w:del>
      <w:ins w:id="186" w:author="小娟 詹" w:date="2025-08-18T23:22:00Z">
        <w:r>
          <w:rPr>
            <w:rFonts w:ascii="Times New Roman" w:hAnsi="Times New Roman" w:cs="Times New Roman"/>
            <w:color w:val="000000" w:themeColor="text1"/>
            <w14:textFill>
              <w14:solidFill>
                <w14:schemeClr w14:val="tx1"/>
              </w14:solidFill>
            </w14:textFill>
          </w:rPr>
          <w:t xml:space="preserve">3 </w:t>
        </w:r>
      </w:ins>
      <w:r>
        <w:rPr>
          <w:rFonts w:ascii="Times New Roman" w:hAnsi="Times New Roman" w:cs="Times New Roman"/>
          <w:color w:val="000000" w:themeColor="text1"/>
          <w14:textFill>
            <w14:solidFill>
              <w14:schemeClr w14:val="tx1"/>
            </w14:solidFill>
          </w14:textFill>
        </w:rPr>
        <w:t>cell types in shaping the IgG+</w:t>
      </w:r>
      <w:ins w:id="187" w:author="小娟 詹" w:date="2025-08-18T23:22:00Z">
        <w:r>
          <w:rPr>
            <w:rFonts w:ascii="Times New Roman" w:hAnsi="Times New Roman" w:cs="Times New Roman"/>
            <w:color w:val="000000" w:themeColor="text1"/>
            <w14:textFill>
              <w14:solidFill>
                <w14:schemeClr w14:val="tx1"/>
              </w14:solidFill>
            </w14:textFill>
          </w:rPr>
          <w:t xml:space="preserve"> </w:t>
        </w:r>
      </w:ins>
      <w:r>
        <w:rPr>
          <w:rFonts w:ascii="Times New Roman" w:hAnsi="Times New Roman" w:cs="Times New Roman"/>
          <w:color w:val="000000" w:themeColor="text1"/>
          <w14:textFill>
            <w14:solidFill>
              <w14:schemeClr w14:val="tx1"/>
            </w14:solidFill>
          </w14:textFill>
        </w:rPr>
        <w:t xml:space="preserve">PCZ-excluding microenvironment. In addition </w:t>
      </w:r>
      <w:r>
        <w:rPr>
          <w:rFonts w:hint="eastAsia" w:ascii="Times New Roman" w:hAnsi="Times New Roman" w:cs="Times New Roman"/>
          <w:color w:val="000000" w:themeColor="text1"/>
          <w14:textFill>
            <w14:solidFill>
              <w14:schemeClr w14:val="tx1"/>
            </w14:solidFill>
          </w14:textFill>
        </w:rPr>
        <w:t>t</w:t>
      </w:r>
      <w:r>
        <w:rPr>
          <w:rFonts w:ascii="Times New Roman" w:hAnsi="Times New Roman" w:cs="Times New Roman"/>
          <w:color w:val="000000" w:themeColor="text1"/>
          <w14:textFill>
            <w14:solidFill>
              <w14:schemeClr w14:val="tx1"/>
            </w14:solidFill>
          </w14:textFill>
        </w:rPr>
        <w:t xml:space="preserve">o the higher expression of </w:t>
      </w:r>
      <w:r>
        <w:rPr>
          <w:rFonts w:ascii="Times New Roman" w:hAnsi="Times New Roman" w:cs="Times New Roman"/>
          <w:i/>
          <w:iCs/>
          <w:color w:val="000000" w:themeColor="text1"/>
          <w14:textFill>
            <w14:solidFill>
              <w14:schemeClr w14:val="tx1"/>
            </w14:solidFill>
          </w14:textFill>
        </w:rPr>
        <w:t>TGFBI</w:t>
      </w:r>
      <w:r>
        <w:rPr>
          <w:rFonts w:ascii="Times New Roman" w:hAnsi="Times New Roman" w:cs="Times New Roman"/>
          <w:color w:val="000000" w:themeColor="text1"/>
          <w14:textFill>
            <w14:solidFill>
              <w14:schemeClr w14:val="tx1"/>
            </w14:solidFill>
          </w14:textFill>
        </w:rPr>
        <w:t xml:space="preserve"> and </w:t>
      </w:r>
      <w:r>
        <w:rPr>
          <w:rFonts w:ascii="Times New Roman" w:hAnsi="Times New Roman" w:cs="Times New Roman"/>
          <w:i/>
          <w:iCs/>
          <w:color w:val="000000" w:themeColor="text1"/>
          <w14:textFill>
            <w14:solidFill>
              <w14:schemeClr w14:val="tx1"/>
            </w14:solidFill>
          </w14:textFill>
        </w:rPr>
        <w:t>CCL18</w:t>
      </w:r>
      <w:r>
        <w:rPr>
          <w:rFonts w:ascii="Times New Roman" w:hAnsi="Times New Roman" w:cs="Times New Roman"/>
          <w:color w:val="000000" w:themeColor="text1"/>
          <w14:textFill>
            <w14:solidFill>
              <w14:schemeClr w14:val="tx1"/>
            </w14:solidFill>
          </w14:textFill>
        </w:rPr>
        <w:t xml:space="preserve"> by the macrophage in the non-expanded stromal region, fibroblasts in the non-expanded stroma also exhibited a higher expression of ECM-related genes over their counterparts from the expanded stroma or other spatial cluster (</w:t>
      </w:r>
      <w:r>
        <w:rPr>
          <w:rFonts w:ascii="Times New Roman" w:hAnsi="Times New Roman" w:cs="Times New Roman"/>
          <w:b/>
          <w:bCs/>
          <w:color w:val="000000" w:themeColor="text1"/>
          <w14:textFill>
            <w14:solidFill>
              <w14:schemeClr w14:val="tx1"/>
            </w14:solidFill>
          </w14:textFill>
        </w:rPr>
        <w:t>Supplementary Fig.</w:t>
      </w:r>
      <w:del w:id="188" w:author="小娟 詹" w:date="2025-08-18T23:25:00Z">
        <w:r>
          <w:rPr>
            <w:rFonts w:ascii="Times New Roman" w:hAnsi="Times New Roman" w:cs="Times New Roman"/>
            <w:b/>
            <w:bCs/>
            <w:color w:val="000000" w:themeColor="text1"/>
            <w14:textFill>
              <w14:solidFill>
                <w14:schemeClr w14:val="tx1"/>
              </w14:solidFill>
            </w14:textFill>
          </w:rPr>
          <w:delText>11b</w:delText>
        </w:r>
      </w:del>
      <w:ins w:id="189" w:author="小娟 詹" w:date="2025-08-18T23:25:00Z">
        <w:r>
          <w:rPr>
            <w:rFonts w:ascii="Times New Roman" w:hAnsi="Times New Roman" w:cs="Times New Roman"/>
            <w:b/>
            <w:bCs/>
            <w:color w:val="000000" w:themeColor="text1"/>
            <w14:textFill>
              <w14:solidFill>
                <w14:schemeClr w14:val="tx1"/>
              </w14:solidFill>
            </w14:textFill>
          </w:rPr>
          <w:t>11a</w:t>
        </w:r>
      </w:ins>
      <w:ins w:id="190" w:author="小娟 詹" w:date="2025-08-18T23:34:00Z">
        <w:r>
          <w:rPr>
            <w:rFonts w:ascii="Times New Roman" w:hAnsi="Times New Roman" w:cs="Times New Roman"/>
            <w:b/>
            <w:bCs/>
            <w:color w:val="000000" w:themeColor="text1"/>
            <w14:textFill>
              <w14:solidFill>
                <w14:schemeClr w14:val="tx1"/>
              </w14:solidFill>
            </w14:textFill>
          </w:rPr>
          <w:t xml:space="preserve"> &amp; b</w:t>
        </w:r>
      </w:ins>
      <w:r>
        <w:rPr>
          <w:rFonts w:ascii="Times New Roman" w:hAnsi="Times New Roman" w:cs="Times New Roman"/>
          <w:color w:val="000000" w:themeColor="text1"/>
          <w14:textFill>
            <w14:solidFill>
              <w14:schemeClr w14:val="tx1"/>
            </w14:solidFill>
          </w14:textFill>
        </w:rPr>
        <w:t xml:space="preserve">). Because macrophage could activate fibroblast through </w:t>
      </w:r>
      <w:r>
        <w:rPr>
          <w:rFonts w:ascii="Times New Roman" w:hAnsi="Times New Roman" w:cs="Times New Roman"/>
          <w:i/>
          <w:iCs/>
          <w:color w:val="000000" w:themeColor="text1"/>
          <w14:textFill>
            <w14:solidFill>
              <w14:schemeClr w14:val="tx1"/>
            </w14:solidFill>
          </w14:textFill>
        </w:rPr>
        <w:t>CCL18</w:t>
      </w:r>
      <w:r>
        <w:rPr>
          <w:rFonts w:ascii="Times New Roman" w:hAnsi="Times New Roman" w:cs="Times New Roman"/>
          <w:color w:val="000000" w:themeColor="text1"/>
          <w14:textFill>
            <w14:solidFill>
              <w14:schemeClr w14:val="tx1"/>
            </w14:solidFill>
          </w14:textFill>
        </w:rPr>
        <w:fldChar w:fldCharType="begin">
          <w:fldData xml:space="preserve">PEVuZE5vdGU+PENpdGU+PEF1dGhvcj5aZW5nPC9BdXRob3I+PFllYXI+MjAyMzwvWWVhcj48UmVj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==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PEVuZE5vdGU+PENpdGU+PEF1dGhvcj5aZW5nPC9BdXRob3I+PFllYXI+MjAyMzwvWWVhcj48UmVj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==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79</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we constructed a diffusion pseudotime to infer the fate transition of the fibroblast</w:t>
      </w:r>
      <w:r>
        <w:rPr>
          <w:rFonts w:ascii="Times New Roman" w:hAnsi="Times New Roman" w:cs="Times New Roman"/>
          <w:color w:val="000000" w:themeColor="text1"/>
          <w14:textFill>
            <w14:solidFill>
              <w14:schemeClr w14:val="tx1"/>
            </w14:solidFill>
          </w14:textFill>
        </w:rPr>
        <w:fldChar w:fldCharType="begin">
          <w:fldData xml:space="preserve">PEVuZE5vdGU+PENpdGU+PEF1dGhvcj5IYWdodmVyZGk8L0F1dGhvcj48WWVhcj4yMDE2PC9ZZWFy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PEVuZE5vdGU+PENpdGU+PEF1dGhvcj5IYWdodmVyZGk8L0F1dGhvcj48WWVhcj4yMDE2PC9ZZWFy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87</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xml:space="preserve">. By setting starting point at </w:t>
      </w:r>
      <w:r>
        <w:rPr>
          <w:rFonts w:ascii="Times New Roman" w:hAnsi="Times New Roman" w:cs="Times New Roman"/>
          <w:i/>
          <w:iCs/>
          <w:color w:val="000000" w:themeColor="text1"/>
          <w14:textFill>
            <w14:solidFill>
              <w14:schemeClr w14:val="tx1"/>
            </w14:solidFill>
          </w14:textFill>
        </w:rPr>
        <w:t>CD34</w:t>
      </w:r>
      <w:r>
        <w:rPr>
          <w:rFonts w:ascii="Times New Roman" w:hAnsi="Times New Roman" w:cs="Times New Roman"/>
          <w:color w:val="000000" w:themeColor="text1"/>
          <w14:textFill>
            <w14:solidFill>
              <w14:schemeClr w14:val="tx1"/>
            </w14:solidFill>
          </w14:textFill>
        </w:rPr>
        <w:t>+</w:t>
      </w:r>
      <w:ins w:id="191" w:author="小娟 詹" w:date="2025-08-18T23:29:00Z">
        <w:r>
          <w:rPr>
            <w:rFonts w:ascii="Times New Roman" w:hAnsi="Times New Roman" w:cs="Times New Roman"/>
            <w:color w:val="000000" w:themeColor="text1"/>
            <w14:textFill>
              <w14:solidFill>
                <w14:schemeClr w14:val="tx1"/>
              </w14:solidFill>
            </w14:textFill>
          </w:rPr>
          <w:t xml:space="preserve"> </w:t>
        </w:r>
      </w:ins>
      <w:r>
        <w:rPr>
          <w:rFonts w:ascii="Times New Roman" w:hAnsi="Times New Roman" w:cs="Times New Roman"/>
          <w:color w:val="000000" w:themeColor="text1"/>
          <w14:textFill>
            <w14:solidFill>
              <w14:schemeClr w14:val="tx1"/>
            </w14:solidFill>
          </w14:textFill>
        </w:rPr>
        <w:t>fibroblast, which exhibited distinct stemness among all fibroblast subsets</w:t>
      </w:r>
      <w:r>
        <w:rPr>
          <w:rFonts w:ascii="Times New Roman" w:hAnsi="Times New Roman" w:cs="Times New Roman"/>
          <w:color w:val="000000" w:themeColor="text1"/>
          <w14:textFill>
            <w14:solidFill>
              <w14:schemeClr w14:val="tx1"/>
            </w14:solidFill>
          </w14:textFill>
        </w:rPr>
        <w:fldChar w:fldCharType="begin">
          <w:fldData xml:space="preserve">PEVuZE5vdGU+PENpdGU+PEF1dGhvcj5CdWVjaGxlcjwvQXV0aG9yPjxZZWFyPjIwMjE8L1llYXI+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PEVuZE5vdGU+PENpdGU+PEF1dGhvcj5CdWVjaGxlcjwvQXV0aG9yPjxZZWFyPjIwMjE8L1llYXI+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88</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w:t>
      </w:r>
      <w:r>
        <w:rPr>
          <w:rFonts w:ascii="Times New Roman" w:hAnsi="Times New Roman" w:cs="Times New Roman"/>
          <w:b/>
          <w:bCs/>
          <w:color w:val="000000" w:themeColor="text1"/>
          <w14:textFill>
            <w14:solidFill>
              <w14:schemeClr w14:val="tx1"/>
            </w14:solidFill>
          </w14:textFill>
        </w:rPr>
        <w:t>Supplementary Fig.11c</w:t>
      </w:r>
      <w:r>
        <w:rPr>
          <w:rFonts w:ascii="Times New Roman" w:hAnsi="Times New Roman" w:cs="Times New Roman"/>
          <w:color w:val="000000" w:themeColor="text1"/>
          <w14:textFill>
            <w14:solidFill>
              <w14:schemeClr w14:val="tx1"/>
            </w14:solidFill>
          </w14:textFill>
        </w:rPr>
        <w:t>), we observed two terminally differentiated status of the intratumoral fibroblasts (</w:t>
      </w:r>
      <w:r>
        <w:rPr>
          <w:rFonts w:ascii="Times New Roman" w:hAnsi="Times New Roman" w:cs="Times New Roman"/>
          <w:b/>
          <w:bCs/>
          <w:color w:val="000000" w:themeColor="text1"/>
          <w14:textFill>
            <w14:solidFill>
              <w14:schemeClr w14:val="tx1"/>
            </w14:solidFill>
          </w14:textFill>
        </w:rPr>
        <w:t>Supplementary Fig.11d</w:t>
      </w:r>
      <w:r>
        <w:rPr>
          <w:rFonts w:ascii="Times New Roman" w:hAnsi="Times New Roman" w:cs="Times New Roman"/>
          <w:color w:val="000000" w:themeColor="text1"/>
          <w14:textFill>
            <w14:solidFill>
              <w14:schemeClr w14:val="tx1"/>
            </w14:solidFill>
          </w14:textFill>
        </w:rPr>
        <w:t>). In addition, 2 potential fate transition paths constructed by PAGA pointed at the expanded regions (path1) and the non-expanded regions (path2) respectively (</w:t>
      </w:r>
      <w:r>
        <w:rPr>
          <w:rFonts w:ascii="Times New Roman" w:hAnsi="Times New Roman" w:cs="Times New Roman"/>
          <w:b/>
          <w:bCs/>
          <w:color w:val="000000" w:themeColor="text1"/>
          <w14:textFill>
            <w14:solidFill>
              <w14:schemeClr w14:val="tx1"/>
            </w14:solidFill>
          </w14:textFill>
        </w:rPr>
        <w:t>Supplementary Fig.11e</w:t>
      </w:r>
      <w:r>
        <w:rPr>
          <w:rFonts w:ascii="Times New Roman" w:hAnsi="Times New Roman" w:cs="Times New Roman"/>
          <w:color w:val="000000" w:themeColor="text1"/>
          <w14:textFill>
            <w14:solidFill>
              <w14:schemeClr w14:val="tx1"/>
            </w14:solidFill>
          </w14:textFill>
        </w:rPr>
        <w:t>), coinciding with the advanced pseudotime of the fibroblasts in the non-expanded regions (</w:t>
      </w:r>
      <w:r>
        <w:rPr>
          <w:rFonts w:ascii="Times New Roman" w:hAnsi="Times New Roman" w:cs="Times New Roman"/>
          <w:b/>
          <w:bCs/>
          <w:color w:val="000000" w:themeColor="text1"/>
          <w14:textFill>
            <w14:solidFill>
              <w14:schemeClr w14:val="tx1"/>
            </w14:solidFill>
          </w14:textFill>
        </w:rPr>
        <w:t>Supplementary Fig.11f</w:t>
      </w:r>
      <w:r>
        <w:rPr>
          <w:rFonts w:ascii="Times New Roman" w:hAnsi="Times New Roman" w:cs="Times New Roman"/>
          <w:color w:val="000000" w:themeColor="text1"/>
          <w14:textFill>
            <w14:solidFill>
              <w14:schemeClr w14:val="tx1"/>
            </w14:solidFill>
          </w14:textFill>
        </w:rPr>
        <w:t>). Given the terminally differentiated fibroblasts from the non-expanded regions upregulated genes related to extracellular matrix remodeling (</w:t>
      </w:r>
      <w:r>
        <w:rPr>
          <w:rFonts w:ascii="Times New Roman" w:hAnsi="Times New Roman" w:cs="Times New Roman"/>
          <w:b/>
          <w:bCs/>
          <w:color w:val="000000" w:themeColor="text1"/>
          <w14:textFill>
            <w14:solidFill>
              <w14:schemeClr w14:val="tx1"/>
            </w14:solidFill>
          </w14:textFill>
        </w:rPr>
        <w:t>Figure 6f-</w:t>
      </w:r>
      <w:del w:id="192" w:author="小娟 詹" w:date="2025-08-18T23:43:00Z">
        <w:r>
          <w:rPr>
            <w:rFonts w:ascii="Times New Roman" w:hAnsi="Times New Roman" w:cs="Times New Roman"/>
            <w:b/>
            <w:bCs/>
            <w:color w:val="000000" w:themeColor="text1"/>
            <w14:textFill>
              <w14:solidFill>
                <w14:schemeClr w14:val="tx1"/>
              </w14:solidFill>
            </w14:textFill>
          </w:rPr>
          <w:delText>h</w:delText>
        </w:r>
      </w:del>
      <w:ins w:id="193" w:author="小娟 詹" w:date="2025-08-18T23:43:00Z">
        <w:r>
          <w:rPr>
            <w:rFonts w:ascii="Times New Roman" w:hAnsi="Times New Roman" w:cs="Times New Roman"/>
            <w:b/>
            <w:bCs/>
            <w:color w:val="000000" w:themeColor="text1"/>
            <w14:textFill>
              <w14:solidFill>
                <w14:schemeClr w14:val="tx1"/>
              </w14:solidFill>
            </w14:textFill>
          </w:rPr>
          <w:t>i</w:t>
        </w:r>
      </w:ins>
      <w:r>
        <w:rPr>
          <w:rFonts w:ascii="Times New Roman" w:hAnsi="Times New Roman" w:cs="Times New Roman"/>
          <w:color w:val="000000" w:themeColor="text1"/>
          <w14:textFill>
            <w14:solidFill>
              <w14:schemeClr w14:val="tx1"/>
            </w14:solidFill>
          </w14:textFill>
        </w:rPr>
        <w:t>), we ran gene ontology (GO) term analysis using genes significantly upregulated (p-values&lt;0.05) in non-expanded regions and expanded regions respectively. In contrast to the upregulated B cell receptor signaling in expanded regions, the non-expanded regions exhibited enhanced activities of collagen fibril organization and extracellular structure organization (</w:t>
      </w:r>
      <w:ins w:id="194" w:author="小娟 詹" w:date="2025-08-18T23:52:00Z">
        <w:r>
          <w:rPr>
            <w:rFonts w:ascii="Times New Roman" w:hAnsi="Times New Roman" w:cs="Times New Roman"/>
            <w:b/>
            <w:bCs/>
            <w:color w:val="000000" w:themeColor="text1"/>
            <w14:textFill>
              <w14:solidFill>
                <w14:schemeClr w14:val="tx1"/>
              </w14:solidFill>
            </w14:textFill>
          </w:rPr>
          <w:t>Supplementary Fig.11g</w:t>
        </w:r>
      </w:ins>
      <w:del w:id="195" w:author="小娟 詹" w:date="2025-08-18T23:52:00Z">
        <w:r>
          <w:rPr>
            <w:rFonts w:ascii="Times New Roman" w:hAnsi="Times New Roman" w:cs="Times New Roman"/>
            <w:b/>
            <w:bCs/>
            <w:color w:val="000000" w:themeColor="text1"/>
            <w14:textFill>
              <w14:solidFill>
                <w14:schemeClr w14:val="tx1"/>
              </w14:solidFill>
            </w14:textFill>
          </w:rPr>
          <w:delText>Figure 6k</w:delText>
        </w:r>
      </w:del>
      <w:r>
        <w:rPr>
          <w:rFonts w:ascii="Times New Roman" w:hAnsi="Times New Roman" w:cs="Times New Roman"/>
          <w:color w:val="000000" w:themeColor="text1"/>
          <w14:textFill>
            <w14:solidFill>
              <w14:schemeClr w14:val="tx1"/>
            </w14:solidFill>
          </w14:textFill>
        </w:rPr>
        <w:t xml:space="preserve">). These data implicate that </w:t>
      </w:r>
      <w:r>
        <w:rPr>
          <w:rFonts w:ascii="Times New Roman" w:hAnsi="Times New Roman" w:cs="Times New Roman"/>
          <w:i/>
          <w:iCs/>
          <w:color w:val="000000" w:themeColor="text1"/>
          <w14:textFill>
            <w14:solidFill>
              <w14:schemeClr w14:val="tx1"/>
            </w14:solidFill>
          </w14:textFill>
        </w:rPr>
        <w:t>TGFBI</w:t>
      </w:r>
      <w:r>
        <w:rPr>
          <w:rFonts w:ascii="Times New Roman" w:hAnsi="Times New Roman" w:cs="Times New Roman"/>
          <w:color w:val="000000" w:themeColor="text1"/>
          <w14:textFill>
            <w14:solidFill>
              <w14:schemeClr w14:val="tx1"/>
            </w14:solidFill>
          </w14:textFill>
        </w:rPr>
        <w:t xml:space="preserve">+ macrophage could promote ECM organization via </w:t>
      </w:r>
      <w:r>
        <w:rPr>
          <w:rFonts w:ascii="Times New Roman" w:hAnsi="Times New Roman" w:cs="Times New Roman"/>
          <w:i/>
          <w:iCs/>
          <w:color w:val="000000" w:themeColor="text1"/>
          <w14:textFill>
            <w14:solidFill>
              <w14:schemeClr w14:val="tx1"/>
            </w14:solidFill>
          </w14:textFill>
        </w:rPr>
        <w:t>CCL18</w:t>
      </w:r>
      <w:r>
        <w:rPr>
          <w:rFonts w:ascii="Times New Roman" w:hAnsi="Times New Roman" w:cs="Times New Roman"/>
          <w:color w:val="000000" w:themeColor="text1"/>
          <w14:textFill>
            <w14:solidFill>
              <w14:schemeClr w14:val="tx1"/>
            </w14:solidFill>
          </w14:textFill>
        </w:rPr>
        <w:t>-mediated promoting fibroblast activation in the non-expanded stroma.</w:t>
      </w:r>
    </w:p>
    <w:p w14:paraId="18DDDE17">
      <w:pPr>
        <w:spacing w:line="360" w:lineRule="auto"/>
        <w:jc w:val="both"/>
        <w:rPr>
          <w:rFonts w:ascii="Times New Roman" w:hAnsi="Times New Roman" w:cs="Times New Roman"/>
          <w:color w:val="000000" w:themeColor="text1"/>
          <w14:textFill>
            <w14:solidFill>
              <w14:schemeClr w14:val="tx1"/>
            </w14:solidFill>
          </w14:textFill>
        </w:rPr>
      </w:pPr>
    </w:p>
    <w:p w14:paraId="1274623D">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Since IgG+ PCZ exhibited tumor-reactive clone selection, we next investigated the clinical impact of IgG+ PCZ formation. We firstly calculated IgG+ PCZ signature scores by Z-scoring </w:t>
      </w:r>
      <w:r>
        <w:rPr>
          <w:rFonts w:ascii="Times New Roman" w:hAnsi="Times New Roman" w:cs="Times New Roman"/>
          <w:i/>
          <w:iCs/>
          <w:color w:val="000000" w:themeColor="text1"/>
          <w14:textFill>
            <w14:solidFill>
              <w14:schemeClr w14:val="tx1"/>
            </w14:solidFill>
          </w14:textFill>
        </w:rPr>
        <w:t>IGHG1/3/4</w:t>
      </w:r>
      <w:r>
        <w:rPr>
          <w:rFonts w:ascii="Times New Roman" w:hAnsi="Times New Roman" w:cs="Times New Roman"/>
          <w:color w:val="000000" w:themeColor="text1"/>
          <w14:textFill>
            <w14:solidFill>
              <w14:schemeClr w14:val="tx1"/>
            </w14:solidFill>
          </w14:textFill>
        </w:rPr>
        <w:t xml:space="preserve"> and IgG+ PCZ-exclusing signature scores by Z-scoring genes upregulated in the non-expanded stroma using bulk RNA-seq expression matrix of the 478 LUAD tumors from TCGA database</w:t>
      </w:r>
      <w:r>
        <w:rPr>
          <w:rFonts w:ascii="Times New Roman" w:hAnsi="Times New Roman" w:cs="Times New Roman"/>
          <w:color w:val="000000" w:themeColor="text1"/>
          <w14:textFill>
            <w14:solidFill>
              <w14:schemeClr w14:val="tx1"/>
            </w14:solidFill>
          </w14:textFill>
        </w:rPr>
        <w:fldChar w:fldCharType="begin">
          <w:fldData xml:space="preserve">PEVuZE5vdGU+PENpdGU+PEF1dGhvcj5DYW5jZXIgR2Vub21lIEF0bGFzIFJlc2VhcmNoPC9BdXRo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PEVuZE5vdGU+PENpdGU+PEF1dGhvcj5DYW5jZXIgR2Vub21lIEF0bGFzIFJlc2VhcmNoPC9BdXRo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89, 90</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By integrating the survival information, we observed that patients with higher IgG+ PCZ scores exhibited improved overall survival (</w:t>
      </w:r>
      <w:r>
        <w:rPr>
          <w:rFonts w:ascii="Times New Roman" w:hAnsi="Times New Roman" w:cs="Times New Roman"/>
          <w:b/>
          <w:bCs/>
          <w:color w:val="000000" w:themeColor="text1"/>
          <w14:textFill>
            <w14:solidFill>
              <w14:schemeClr w14:val="tx1"/>
            </w14:solidFill>
          </w14:textFill>
        </w:rPr>
        <w:t xml:space="preserve">Figure 6l, </w:t>
      </w:r>
      <w:r>
        <w:rPr>
          <w:rFonts w:ascii="Times New Roman" w:hAnsi="Times New Roman" w:cs="Times New Roman"/>
          <w:color w:val="000000" w:themeColor="text1"/>
          <w14:textFill>
            <w14:solidFill>
              <w14:schemeClr w14:val="tx1"/>
            </w14:solidFill>
          </w14:textFill>
        </w:rPr>
        <w:t>left), whereas patients with higher IgG+ PCZ-excluding scores exhibited poorer overall survival (</w:t>
      </w:r>
      <w:r>
        <w:rPr>
          <w:rFonts w:ascii="Times New Roman" w:hAnsi="Times New Roman" w:cs="Times New Roman"/>
          <w:b/>
          <w:bCs/>
          <w:color w:val="000000" w:themeColor="text1"/>
          <w14:textFill>
            <w14:solidFill>
              <w14:schemeClr w14:val="tx1"/>
            </w14:solidFill>
          </w14:textFill>
        </w:rPr>
        <w:t xml:space="preserve">Figure 6l, </w:t>
      </w:r>
      <w:r>
        <w:rPr>
          <w:rFonts w:ascii="Times New Roman" w:hAnsi="Times New Roman" w:cs="Times New Roman"/>
          <w:color w:val="000000" w:themeColor="text1"/>
          <w14:textFill>
            <w14:solidFill>
              <w14:schemeClr w14:val="tx1"/>
            </w14:solidFill>
          </w14:textFill>
        </w:rPr>
        <w:t>right), highlighting the prognostic relevance of IgG</w:t>
      </w:r>
      <w:ins w:id="196" w:author="小娟 詹" w:date="2025-08-19T00:32:00Z">
        <w:r>
          <w:rPr>
            <w:rFonts w:ascii="Times New Roman" w:hAnsi="Times New Roman" w:cs="Times New Roman"/>
            <w:color w:val="000000" w:themeColor="text1"/>
            <w14:textFill>
              <w14:solidFill>
                <w14:schemeClr w14:val="tx1"/>
              </w14:solidFill>
            </w14:textFill>
          </w:rPr>
          <w:t xml:space="preserve"> </w:t>
        </w:r>
      </w:ins>
      <w:r>
        <w:rPr>
          <w:rFonts w:ascii="Times New Roman" w:hAnsi="Times New Roman" w:cs="Times New Roman"/>
          <w:color w:val="000000" w:themeColor="text1"/>
          <w14:textFill>
            <w14:solidFill>
              <w14:schemeClr w14:val="tx1"/>
            </w14:solidFill>
          </w14:textFill>
        </w:rPr>
        <w:t xml:space="preserve">+PCZ formation in LUAD patients. Furthermore, we examined gene expression profile of fibroblast, macrophage and </w:t>
      </w:r>
      <w:ins w:id="197" w:author="t77686" w:date="2025-08-19T09:20:00Z">
        <w:r>
          <w:rPr>
            <w:rFonts w:hint="eastAsia" w:ascii="Times New Roman" w:hAnsi="Times New Roman" w:cs="Times New Roman"/>
            <w:color w:val="000000" w:themeColor="text1"/>
            <w14:textFill>
              <w14:solidFill>
                <w14:schemeClr w14:val="tx1"/>
              </w14:solidFill>
            </w14:textFill>
          </w:rPr>
          <w:t>B/</w:t>
        </w:r>
      </w:ins>
      <w:r>
        <w:rPr>
          <w:rFonts w:ascii="Times New Roman" w:hAnsi="Times New Roman" w:cs="Times New Roman"/>
          <w:color w:val="000000" w:themeColor="text1"/>
          <w14:textFill>
            <w14:solidFill>
              <w14:schemeClr w14:val="tx1"/>
            </w14:solidFill>
          </w14:textFill>
        </w:rPr>
        <w:t>plasma cells from an anti-PD-1-treated LUAD scRNA-seq dataset (</w:t>
      </w:r>
      <w:r>
        <w:rPr>
          <w:rFonts w:ascii="Times New Roman" w:hAnsi="Times New Roman" w:cs="Times New Roman"/>
          <w:b/>
          <w:bCs/>
          <w:color w:val="000000" w:themeColor="text1"/>
          <w14:textFill>
            <w14:solidFill>
              <w14:schemeClr w14:val="tx1"/>
            </w14:solidFill>
          </w14:textFill>
        </w:rPr>
        <w:t>GSE207422</w:t>
      </w:r>
      <w:r>
        <w:rPr>
          <w:rFonts w:ascii="Times New Roman" w:hAnsi="Times New Roman" w:cs="Times New Roman"/>
          <w:color w:val="000000" w:themeColor="text1"/>
          <w14:textFill>
            <w14:solidFill>
              <w14:schemeClr w14:val="tx1"/>
            </w14:solidFill>
          </w14:textFill>
        </w:rPr>
        <w:t xml:space="preserve">). In the pre-treatment samples, we noticed that fibroblasts in the stable disease (SD) tumors exhibited higher expression of </w:t>
      </w:r>
      <w:r>
        <w:rPr>
          <w:rFonts w:ascii="Times New Roman" w:hAnsi="Times New Roman" w:cs="Times New Roman"/>
          <w:i/>
          <w:iCs/>
          <w:color w:val="000000" w:themeColor="text1"/>
          <w14:textFill>
            <w14:solidFill>
              <w14:schemeClr w14:val="tx1"/>
            </w14:solidFill>
          </w14:textFill>
        </w:rPr>
        <w:t>MMP11</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i/>
          <w:iCs/>
          <w:color w:val="000000" w:themeColor="text1"/>
          <w14:textFill>
            <w14:solidFill>
              <w14:schemeClr w14:val="tx1"/>
            </w14:solidFill>
          </w14:textFill>
        </w:rPr>
        <w:t>MMP14</w:t>
      </w:r>
      <w:r>
        <w:rPr>
          <w:rFonts w:ascii="Times New Roman" w:hAnsi="Times New Roman" w:cs="Times New Roman"/>
          <w:color w:val="000000" w:themeColor="text1"/>
          <w14:textFill>
            <w14:solidFill>
              <w14:schemeClr w14:val="tx1"/>
            </w14:solidFill>
          </w14:textFill>
        </w:rPr>
        <w:t xml:space="preserve"> and </w:t>
      </w:r>
      <w:r>
        <w:rPr>
          <w:rFonts w:ascii="Times New Roman" w:hAnsi="Times New Roman" w:cs="Times New Roman"/>
          <w:i/>
          <w:iCs/>
          <w:color w:val="000000" w:themeColor="text1"/>
          <w14:textFill>
            <w14:solidFill>
              <w14:schemeClr w14:val="tx1"/>
            </w14:solidFill>
          </w14:textFill>
        </w:rPr>
        <w:t>COL12A1</w:t>
      </w:r>
      <w:r>
        <w:rPr>
          <w:rFonts w:ascii="Times New Roman" w:hAnsi="Times New Roman" w:cs="Times New Roman"/>
          <w:color w:val="000000" w:themeColor="text1"/>
          <w14:textFill>
            <w14:solidFill>
              <w14:schemeClr w14:val="tx1"/>
            </w14:solidFill>
          </w14:textFill>
        </w:rPr>
        <w:t xml:space="preserve">, macrophages in the SD tumors exhibited higher expression of </w:t>
      </w:r>
      <w:r>
        <w:rPr>
          <w:rFonts w:ascii="Times New Roman" w:hAnsi="Times New Roman" w:cs="Times New Roman"/>
          <w:i/>
          <w:iCs/>
          <w:color w:val="000000" w:themeColor="text1"/>
          <w14:textFill>
            <w14:solidFill>
              <w14:schemeClr w14:val="tx1"/>
            </w14:solidFill>
          </w14:textFill>
        </w:rPr>
        <w:t xml:space="preserve">TGFBI </w:t>
      </w:r>
      <w:r>
        <w:rPr>
          <w:rFonts w:ascii="Times New Roman" w:hAnsi="Times New Roman" w:cs="Times New Roman"/>
          <w:color w:val="000000" w:themeColor="text1"/>
          <w14:textFill>
            <w14:solidFill>
              <w14:schemeClr w14:val="tx1"/>
            </w14:solidFill>
          </w14:textFill>
        </w:rPr>
        <w:t>and</w:t>
      </w:r>
      <w:r>
        <w:rPr>
          <w:rFonts w:ascii="Times New Roman" w:hAnsi="Times New Roman" w:cs="Times New Roman"/>
          <w:i/>
          <w:iCs/>
          <w:color w:val="000000" w:themeColor="text1"/>
          <w14:textFill>
            <w14:solidFill>
              <w14:schemeClr w14:val="tx1"/>
            </w14:solidFill>
          </w14:textFill>
        </w:rPr>
        <w:t xml:space="preserve"> CCL18</w:t>
      </w:r>
      <w:r>
        <w:rPr>
          <w:rFonts w:ascii="Times New Roman" w:hAnsi="Times New Roman" w:cs="Times New Roman"/>
          <w:color w:val="000000" w:themeColor="text1"/>
          <w14:textFill>
            <w14:solidFill>
              <w14:schemeClr w14:val="tx1"/>
            </w14:solidFill>
          </w14:textFill>
        </w:rPr>
        <w:t xml:space="preserve">, whereas B/plasma cells in the partial response (PR) tumors exhibited higher expression of </w:t>
      </w:r>
      <w:r>
        <w:rPr>
          <w:rFonts w:ascii="Times New Roman" w:hAnsi="Times New Roman" w:cs="Times New Roman"/>
          <w:i/>
          <w:iCs/>
          <w:color w:val="000000" w:themeColor="text1"/>
          <w14:textFill>
            <w14:solidFill>
              <w14:schemeClr w14:val="tx1"/>
            </w14:solidFill>
          </w14:textFill>
        </w:rPr>
        <w:t>IGHG</w:t>
      </w:r>
      <w:r>
        <w:rPr>
          <w:rFonts w:ascii="Times New Roman" w:hAnsi="Times New Roman" w:cs="Times New Roman"/>
          <w:color w:val="000000" w:themeColor="text1"/>
          <w14:textFill>
            <w14:solidFill>
              <w14:schemeClr w14:val="tx1"/>
            </w14:solidFill>
          </w14:textFill>
        </w:rPr>
        <w:t xml:space="preserve"> genes (</w:t>
      </w:r>
      <w:r>
        <w:rPr>
          <w:rFonts w:ascii="Times New Roman" w:hAnsi="Times New Roman" w:cs="Times New Roman"/>
          <w:b/>
          <w:bCs/>
          <w:color w:val="000000" w:themeColor="text1"/>
          <w14:textFill>
            <w14:solidFill>
              <w14:schemeClr w14:val="tx1"/>
            </w14:solidFill>
          </w14:textFill>
        </w:rPr>
        <w:t>Fig. 6m</w:t>
      </w:r>
      <w:r>
        <w:rPr>
          <w:rFonts w:ascii="Times New Roman" w:hAnsi="Times New Roman" w:cs="Times New Roman"/>
          <w:color w:val="000000" w:themeColor="text1"/>
          <w14:textFill>
            <w14:solidFill>
              <w14:schemeClr w14:val="tx1"/>
            </w14:solidFill>
          </w14:textFill>
        </w:rPr>
        <w:t>). Collectively, the above data indicated that the pre-existence of</w:t>
      </w:r>
      <w:r>
        <w:rPr>
          <w:rFonts w:ascii="Times New Roman" w:hAnsi="Times New Roman" w:cs="Times New Roman"/>
          <w:i/>
          <w:iCs/>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t xml:space="preserve">ECM-mediating macrophage and </w:t>
      </w:r>
      <w:r>
        <w:rPr>
          <w:rFonts w:hint="eastAsia" w:ascii="Times New Roman" w:hAnsi="Times New Roman" w:cs="Times New Roman"/>
          <w:color w:val="000000" w:themeColor="text1"/>
          <w14:textFill>
            <w14:solidFill>
              <w14:schemeClr w14:val="tx1"/>
            </w14:solidFill>
          </w14:textFill>
        </w:rPr>
        <w:t>f</w:t>
      </w:r>
      <w:r>
        <w:rPr>
          <w:rFonts w:ascii="Times New Roman" w:hAnsi="Times New Roman" w:cs="Times New Roman"/>
          <w:color w:val="000000" w:themeColor="text1"/>
          <w14:textFill>
            <w14:solidFill>
              <w14:schemeClr w14:val="tx1"/>
            </w14:solidFill>
          </w14:textFill>
        </w:rPr>
        <w:t>ibroblasts in LUAD could be prognostically detrimental in immunotherapy response and overall survival. The formation of IgG+</w:t>
      </w:r>
      <w:ins w:id="198" w:author="小娟 詹" w:date="2025-08-19T00:39:00Z">
        <w:r>
          <w:rPr>
            <w:rFonts w:ascii="Times New Roman" w:hAnsi="Times New Roman" w:cs="Times New Roman"/>
            <w:color w:val="000000" w:themeColor="text1"/>
            <w14:textFill>
              <w14:solidFill>
                <w14:schemeClr w14:val="tx1"/>
              </w14:solidFill>
            </w14:textFill>
          </w:rPr>
          <w:t xml:space="preserve"> </w:t>
        </w:r>
      </w:ins>
      <w:r>
        <w:rPr>
          <w:rFonts w:ascii="Times New Roman" w:hAnsi="Times New Roman" w:cs="Times New Roman"/>
          <w:color w:val="000000" w:themeColor="text1"/>
          <w14:textFill>
            <w14:solidFill>
              <w14:schemeClr w14:val="tx1"/>
            </w14:solidFill>
          </w14:textFill>
        </w:rPr>
        <w:t>PCZ exhibits tumor-reactive clone expansion, thus indicating an improved immunotherapy response by enhanced local anti-tumor immunity.</w:t>
      </w:r>
      <w:r>
        <w:rPr>
          <w:rFonts w:hint="eastAsia" w:ascii="Times New Roman" w:hAnsi="Times New Roman" w:cs="Times New Roman"/>
          <w:color w:val="000000" w:themeColor="text1"/>
          <w14:textFill>
            <w14:solidFill>
              <w14:schemeClr w14:val="tx1"/>
            </w14:solidFill>
          </w14:textFill>
        </w:rPr>
        <w:t xml:space="preserve"> </w:t>
      </w:r>
    </w:p>
    <w:p w14:paraId="15E981E6">
      <w:pPr>
        <w:spacing w:line="360" w:lineRule="auto"/>
        <w:jc w:val="both"/>
        <w:rPr>
          <w:rFonts w:ascii="Times New Roman" w:hAnsi="Times New Roman" w:cs="Times New Roman"/>
          <w:color w:val="000000" w:themeColor="text1"/>
          <w14:textFill>
            <w14:solidFill>
              <w14:schemeClr w14:val="tx1"/>
            </w14:solidFill>
          </w14:textFill>
        </w:rPr>
      </w:pPr>
    </w:p>
    <w:p w14:paraId="3A290FD3">
      <w:pPr>
        <w:spacing w:line="360" w:lineRule="auto"/>
        <w:jc w:val="both"/>
        <w:rPr>
          <w:rFonts w:ascii="Times New Roman" w:hAnsi="Times New Roman" w:cs="Times New Roman"/>
          <w:color w:val="000000" w:themeColor="text1"/>
          <w14:textFill>
            <w14:solidFill>
              <w14:schemeClr w14:val="tx1"/>
            </w14:solidFill>
          </w14:textFill>
        </w:rPr>
      </w:pPr>
    </w:p>
    <w:p w14:paraId="5450DF21">
      <w:pPr>
        <w:spacing w:line="360" w:lineRule="auto"/>
        <w:jc w:val="both"/>
        <w:rPr>
          <w:rFonts w:ascii="Times New Roman" w:hAnsi="Times New Roman" w:cs="Times New Roman"/>
          <w:b/>
          <w:bCs/>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Discussions</w:t>
      </w:r>
    </w:p>
    <w:p w14:paraId="3D8CC7C9">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While single-cell analyses of TCR and BCR clonality and transcriptomics have advanced our understanding of inflammatory response, methods to apply this information </w:t>
      </w:r>
      <w:r>
        <w:rPr>
          <w:rFonts w:ascii="Times New Roman" w:hAnsi="Times New Roman" w:cs="Times New Roman"/>
          <w:i/>
          <w:iCs/>
          <w:color w:val="000000" w:themeColor="text1"/>
          <w14:textFill>
            <w14:solidFill>
              <w14:schemeClr w14:val="tx1"/>
            </w14:solidFill>
          </w14:textFill>
        </w:rPr>
        <w:t>in situ</w:t>
      </w:r>
      <w:r>
        <w:rPr>
          <w:rFonts w:ascii="Times New Roman" w:hAnsi="Times New Roman" w:cs="Times New Roman"/>
          <w:color w:val="000000" w:themeColor="text1"/>
          <w14:textFill>
            <w14:solidFill>
              <w14:schemeClr w14:val="tx1"/>
            </w14:solidFill>
          </w14:textFill>
        </w:rPr>
        <w:t xml:space="preserve"> remain limited. Here, we developed Stereo-XCR-seq, enabling immune repertoire profiling at 500 nm resolution with key advancements. Stereo-XCR-seq achieves single-cell resolution and assigns CDR3 sequences to segmented cells, providing a precise definition of clonal expansion, and enabling the exploration of lymphocyte clonal activities in micro-lymphoid aggregates (radius&lt;100μm). To ensure unbiased T/BCR enrichment, we introduced sscirPCR, which targets the constant region instead of the variable region, overcoming primer specificity issues and biases seen in prior methods. This strategy efficiently retrieves T/BCR reads from cDNA libraries of fresh samples and can be extended to FFPE-embedded samples, facilitating immune repertoire analysis from retrospective samples. Additionally, Stereo-XCR-seq uniquely provides paired TCR and BCR chains along with the spatial transcriptome, enabling us to bridge lineage differentiation and transcriptomic profile. Furthermore, by incorporating a short-read sequencing strategy, Stereo-XCR-seq improves cost-efficiency and robustness, making high-throughput immune repertoire analysis more accessible. </w:t>
      </w:r>
    </w:p>
    <w:p w14:paraId="5CD938D8">
      <w:pPr>
        <w:spacing w:line="360" w:lineRule="auto"/>
        <w:jc w:val="both"/>
        <w:rPr>
          <w:rFonts w:ascii="Times New Roman" w:hAnsi="Times New Roman" w:cs="Times New Roman"/>
          <w:color w:val="000000" w:themeColor="text1"/>
          <w14:textFill>
            <w14:solidFill>
              <w14:schemeClr w14:val="tx1"/>
            </w14:solidFill>
          </w14:textFill>
        </w:rPr>
      </w:pPr>
    </w:p>
    <w:p w14:paraId="1466939C">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Though we have improved the pairing rate of T cell receptors from lower than 10% to around 50%</w:t>
      </w:r>
      <w:r>
        <w:rPr>
          <w:rFonts w:ascii="Times New Roman" w:hAnsi="Times New Roman" w:cs="Times New Roman"/>
          <w:color w:val="000000" w:themeColor="text1"/>
          <w14:textFill>
            <w14:solidFill>
              <w14:schemeClr w14:val="tx1"/>
            </w14:solidFill>
          </w14:textFill>
        </w:rPr>
        <w:fldChar w:fldCharType="begin"/>
      </w:r>
      <w:r>
        <w:rPr>
          <w:rFonts w:ascii="Times New Roman" w:hAnsi="Times New Roman" w:cs="Times New Roman"/>
          <w:color w:val="000000" w:themeColor="text1"/>
          <w14:textFill>
            <w14:solidFill>
              <w14:schemeClr w14:val="tx1"/>
            </w14:solidFill>
          </w14:textFill>
        </w:rPr>
        <w:instrText xml:space="preserve"> ADDIN EN.CITE &lt;EndNote&gt;&lt;Cite&gt;&lt;Author&gt;Zhan&lt;/Author&gt;&lt;Year&gt;2025&lt;/Year&gt;&lt;RecNum&gt;1&lt;/RecNum&gt;&lt;DisplayText&gt;&lt;style face="superscript"&gt;91&lt;/style&gt;&lt;/DisplayText&gt;&lt;record&gt;&lt;rec-number&gt;1&lt;/rec-number&gt;&lt;foreign-keys&gt;&lt;key app="EN" db-id="ddsvws555a2e9te0szpxexzzfdwvfwxs02ws" timestamp="1753497312"&gt;1&lt;/key&gt;&lt;/foreign-keys&gt;&lt;ref-type name="Journal Article"&gt;17&lt;/ref-type&gt;&lt;contributors&gt;&lt;authors&gt;&lt;author&gt;Zhan, Xiaojuan&lt;/author&gt;&lt;author&gt;Liu, Yi&lt;/author&gt;&lt;author&gt;Guo, Yanying&lt;/author&gt;&lt;author&gt;Zhou, Wenwen&lt;/author&gt;&lt;author&gt;Yan, Yixin&lt;/author&gt;&lt;author&gt;Zeng, Hui&lt;/author&gt;&lt;author&gt;Dong, Xuan&lt;/author&gt;&lt;author&gt;Chen, Xiaoyu&lt;/author&gt;&lt;author&gt;Ma, Rong&lt;/author&gt;&lt;author&gt;Liu, Zhong&lt;/author&gt;&lt;/authors&gt;&lt;/contributors&gt;&lt;titles&gt;&lt;title&gt;Single cell resolved spatial immune repertoire unveils spatial heterogeneity of lymphoid aggregates in human immune disorders&lt;/title&gt;&lt;secondary-title&gt;bioRxiv&lt;/secondary-title&gt;&lt;/titles&gt;&lt;periodical&gt;&lt;full-title&gt;bioRxiv&lt;/full-title&gt;&lt;/periodical&gt;&lt;pages&gt;2025.01. 16.630222&lt;/pages&gt;&lt;dates&gt;&lt;year&gt;2025&lt;/year&gt;&lt;/dates&gt;&lt;urls&gt;&lt;/urls&gt;&lt;/record&gt;&lt;/Cite&gt;&lt;/EndNote&gt;</w:instrText>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91</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the pairing rates of Stereo-XCR-seq are still lower than 5’ends scTCR/BCR-seq</w:t>
      </w:r>
      <w:r>
        <w:rPr>
          <w:rFonts w:ascii="Times New Roman" w:hAnsi="Times New Roman" w:cs="Times New Roman"/>
          <w:color w:val="000000" w:themeColor="text1"/>
          <w14:textFill>
            <w14:solidFill>
              <w14:schemeClr w14:val="tx1"/>
            </w14:solidFill>
          </w14:textFill>
        </w:rPr>
        <w:fldChar w:fldCharType="begin">
          <w:fldData xml:space="preserve">PEVuZE5vdGU+PENpdGU+PEF1dGhvcj5UaG9tYXM8L0F1dGhvcj48WWVhcj4yMDI0PC9ZZWFyPjxS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PEVuZE5vdGU+PENpdGU+PEF1dGhvcj5UaG9tYXM8L0F1dGhvcj48WWVhcj4yMDI0PC9ZZWFyPjxS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92</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To address this, we only analyzed IgH and TCRβ chains, a common strategy in immune repertoire study</w:t>
      </w:r>
      <w:r>
        <w:rPr>
          <w:rFonts w:ascii="Times New Roman" w:hAnsi="Times New Roman" w:cs="Times New Roman"/>
          <w:color w:val="000000" w:themeColor="text1"/>
          <w14:textFill>
            <w14:solidFill>
              <w14:schemeClr w14:val="tx1"/>
            </w14:solidFill>
          </w14:textFill>
        </w:rPr>
        <w:fldChar w:fldCharType="begin">
          <w:fldData xml:space="preserve">PEVuZE5vdGU+PENpdGU+PEF1dGhvcj5JcmFjPC9BdXRob3I+PFllYXI+MjAyNDwvWWVhcj48UmVj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PEVuZE5vdGU+PENpdGU+PEF1dGhvcj5JcmFjPC9BdXRob3I+PFllYXI+MjAyNDwvWWVhcj48UmVj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93-95</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Increasing sequencing throughput and fine-tuned filtering methods might further improve the pairing rate. Additionally, like other TCR or BCR analysis methods, Stereo-XCR-seq cannot determine the antigen-specificities of clones. Incorporating methods such as fluorochrome-conjugated peptide-MHC (pMHC) staining could help locate antigen-specific T cells and identify their TCRs, as the juxtaposition of antigen, MHC, and TCRs is essential for T cell activation and clonal expansion</w:t>
      </w:r>
      <w:r>
        <w:rPr>
          <w:rFonts w:ascii="Times New Roman" w:hAnsi="Times New Roman" w:cs="Times New Roman"/>
          <w:color w:val="000000" w:themeColor="text1"/>
          <w14:textFill>
            <w14:solidFill>
              <w14:schemeClr w14:val="tx1"/>
            </w14:solidFill>
          </w14:textFill>
        </w:rPr>
        <w:fldChar w:fldCharType="begin">
          <w:fldData xml:space="preserve">PEVuZE5vdGU+PENpdGU+PEF1dGhvcj5MZWU8L0F1dGhvcj48WWVhcj4yMDIxPC9ZZWFyPjxSZWNO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PEVuZE5vdGU+PENpdGU+PEF1dGhvcj5MZWU8L0F1dGhvcj48WWVhcj4yMDIxPC9ZZWFyPjxSZWNO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96</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Given extensive clinical studies demonstrating the potential of improving adoptive T cell transfer therapy through antigen-targeting capabilities</w:t>
      </w:r>
      <w:r>
        <w:rPr>
          <w:rFonts w:ascii="Times New Roman" w:hAnsi="Times New Roman" w:cs="Times New Roman"/>
          <w:color w:val="000000" w:themeColor="text1"/>
          <w14:textFill>
            <w14:solidFill>
              <w14:schemeClr w14:val="tx1"/>
            </w14:solidFill>
          </w14:textFill>
        </w:rPr>
        <w:fldChar w:fldCharType="begin">
          <w:fldData xml:space="preserve">PEVuZE5vdGU+PENpdGU+PEF1dGhvcj5MZWlkbmVyPC9BdXRob3I+PFllYXI+MjAyMjwvWWVhcj48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PEVuZE5vdGU+PENpdGU+PEF1dGhvcj5MZWlkbmVyPC9BdXRob3I+PFllYXI+MjAyMjwvWWVhcj48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97-99</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we aim to further develop our platform to advance studies on TCR-antigen specificity in the future.</w:t>
      </w:r>
    </w:p>
    <w:p w14:paraId="3E3972AE">
      <w:pPr>
        <w:spacing w:line="360" w:lineRule="auto"/>
        <w:jc w:val="both"/>
        <w:rPr>
          <w:rFonts w:ascii="Times New Roman" w:hAnsi="Times New Roman" w:cs="Times New Roman"/>
          <w:color w:val="000000" w:themeColor="text1"/>
          <w14:textFill>
            <w14:solidFill>
              <w14:schemeClr w14:val="tx1"/>
            </w14:solidFill>
          </w14:textFill>
        </w:rPr>
      </w:pPr>
    </w:p>
    <w:p w14:paraId="3CF16117">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Sequencing-based and image-based spatial transcriptome are two distinct parallel technologies to deliver similar and complementary measurements of gene expression in situ</w:t>
      </w:r>
      <w:r>
        <w:rPr>
          <w:rFonts w:ascii="Times New Roman" w:hAnsi="Times New Roman" w:cs="Times New Roman"/>
          <w:color w:val="000000" w:themeColor="text1"/>
          <w14:textFill>
            <w14:solidFill>
              <w14:schemeClr w14:val="tx1"/>
            </w14:solidFill>
          </w14:textFill>
        </w:rPr>
        <w:fldChar w:fldCharType="begin"/>
      </w:r>
      <w:r>
        <w:rPr>
          <w:rFonts w:ascii="Times New Roman" w:hAnsi="Times New Roman" w:cs="Times New Roman"/>
          <w:color w:val="000000" w:themeColor="text1"/>
          <w14:textFill>
            <w14:solidFill>
              <w14:schemeClr w14:val="tx1"/>
            </w14:solidFill>
          </w14:textFill>
        </w:rPr>
        <w:instrText xml:space="preserve"> ADDIN EN.CITE &lt;EndNote&gt;&lt;Cite&gt;&lt;Author&gt;Tian&lt;/Author&gt;&lt;Year&gt;2023&lt;/Year&gt;&lt;RecNum&gt;123&lt;/RecNum&gt;&lt;DisplayText&gt;&lt;style face="superscript"&gt;100&lt;/style&gt;&lt;/DisplayText&gt;&lt;record&gt;&lt;rec-number&gt;123&lt;/rec-number&gt;&lt;foreign-keys&gt;&lt;key app="EN" db-id="zss5tssatdf2r2e5p56vstxgpvwt9w2epfr9" timestamp="1753443103"&gt;123&lt;/key&gt;&lt;/foreign-keys&gt;&lt;ref-type name="Journal Article"&gt;17&lt;/ref-type&gt;&lt;contributors&gt;&lt;authors&gt;&lt;author&gt;Tian, L.&lt;/author&gt;&lt;author&gt;Chen, F.&lt;/author&gt;&lt;author&gt;Macosko, E. Z.&lt;/author&gt;&lt;/authors&gt;&lt;/contributors&gt;&lt;auth-address&gt;Broad Institute of Harvard and MIT, Cambridge, MA, USA.&amp;#xD;Broad Institute of Harvard and MIT, Cambridge, MA, USA. chenf@broadinstitute.org.&amp;#xD;Harvard Stem Cell and Regenerative Biology, Cambridge, MA, USA. chenf@broadinstitute.org.&amp;#xD;Broad Institute of Harvard and MIT, Cambridge, MA, USA. emacosko@broadinstitute.org.&amp;#xD;Department of Psychiatry, Massachusetts General Hospital, Boston, MA, USA. emacosko@broadinstitute.org.&lt;/auth-address&gt;&lt;titles&gt;&lt;title&gt;The expanding vistas of spatial transcriptomics&lt;/title&gt;&lt;secondary-title&gt;Nat Biotechnol&lt;/secondary-title&gt;&lt;/titles&gt;&lt;periodical&gt;&lt;full-title&gt;Nat Biotechnol&lt;/full-title&gt;&lt;/periodical&gt;&lt;pages&gt;773-782&lt;/pages&gt;&lt;volume&gt;41&lt;/volume&gt;&lt;number&gt;6&lt;/number&gt;&lt;edition&gt;20221003&lt;/edition&gt;&lt;keywords&gt;&lt;keyword&gt;*Transcriptome/genetics&lt;/keyword&gt;&lt;keyword&gt;*Gene Expression Profiling&lt;/keyword&gt;&lt;keyword&gt;Genomics&lt;/keyword&gt;&lt;keyword&gt;Sequence Analysis, DNA&lt;/keyword&gt;&lt;/keywords&gt;&lt;dates&gt;&lt;year&gt;2023&lt;/year&gt;&lt;pub-dates&gt;&lt;date&gt;Jun&lt;/date&gt;&lt;/pub-dates&gt;&lt;/dates&gt;&lt;isbn&gt;1546-1696 (Electronic)&amp;#xD;1087-0156 (Print)&amp;#xD;1087-0156 (Linking)&lt;/isbn&gt;&lt;accession-num&gt;36192637&lt;/accession-num&gt;&lt;urls&gt;&lt;related-urls&gt;&lt;url&gt;https://www.ncbi.nlm.nih.gov/pubmed/36192637&lt;/url&gt;&lt;/related-urls&gt;&lt;/urls&gt;&lt;custom1&gt;Competing Interests: FC and EZM are consultants for Atlas Bio, Inc.&lt;/custom1&gt;&lt;custom2&gt;PMC10091579&lt;/custom2&gt;&lt;electronic-resource-num&gt;10.1038/s41587-022-01448-2&lt;/electronic-resource-num&gt;&lt;remote-database-name&gt;Medline&lt;/remote-database-name&gt;&lt;remote-database-provider&gt;NLM&lt;/remote-database-provider&gt;&lt;/record&gt;&lt;/Cite&gt;&lt;/EndNote&gt;</w:instrText>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100</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Sequencing-based technologies keep the intact mRNA through polyA hybridization and in situ reverse transcription, which is essential to read VDJ sequences. Because of this, recently published tools that retrieved XCR reads to study spatial immune repertoire, including this study, are all based on sequencing-based technologies</w:t>
      </w:r>
      <w:r>
        <w:rPr>
          <w:rFonts w:ascii="Times New Roman" w:hAnsi="Times New Roman" w:cs="Times New Roman"/>
          <w:color w:val="000000" w:themeColor="text1"/>
          <w14:textFill>
            <w14:solidFill>
              <w14:schemeClr w14:val="tx1"/>
            </w14:solidFill>
          </w14:textFill>
        </w:rPr>
        <w:fldChar w:fldCharType="begin">
          <w:fldData xml:space="preserve">PEVuZE5vdGU+PENpdGU+PEF1dGhvcj5MaXU8L0F1dGhvcj48WWVhcj4yMDIyPC9ZZWFyPjxSZWNO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PEVuZE5vdGU+PENpdGU+PEF1dGhvcj5MaXU8L0F1dGhvcj48WWVhcj4yMDIyPC9ZZWFyPjxSZWNO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13, 15, 19, 101</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Image-based spatial transcriptome at subcellular resolution relires on complementary hybridization and signal enhancement by either in situ multiplexed hybridization or rolling circle replication</w:t>
      </w:r>
      <w:r>
        <w:rPr>
          <w:rFonts w:ascii="Times New Roman" w:hAnsi="Times New Roman" w:cs="Times New Roman"/>
          <w:color w:val="000000" w:themeColor="text1"/>
          <w14:textFill>
            <w14:solidFill>
              <w14:schemeClr w14:val="tx1"/>
            </w14:solidFill>
          </w14:textFill>
        </w:rPr>
        <w:fldChar w:fldCharType="begin">
          <w:fldData xml:space="preserve">PEVuZE5vdGU+PENpdGU+PEF1dGhvcj5BbG9uPC9BdXRob3I+PFllYXI+MjAyMTwvWWVhcj48UmVj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PEVuZE5vdGU+PENpdGU+PEF1dGhvcj5BbG9uPC9BdXRob3I+PFllYXI+MjAyMTwvWWVhcj48UmVj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102-109</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A recently disclosed image-based technology BCR-MERFISH</w:t>
      </w:r>
      <w:r>
        <w:rPr>
          <w:rFonts w:ascii="Times New Roman" w:hAnsi="Times New Roman" w:cs="Times New Roman"/>
          <w:color w:val="000000" w:themeColor="text1"/>
          <w14:textFill>
            <w14:solidFill>
              <w14:schemeClr w14:val="tx1"/>
            </w14:solidFill>
          </w14:textFill>
        </w:rPr>
        <w:fldChar w:fldCharType="begin"/>
      </w:r>
      <w:r>
        <w:rPr>
          <w:rFonts w:ascii="Times New Roman" w:hAnsi="Times New Roman" w:cs="Times New Roman"/>
          <w:color w:val="000000" w:themeColor="text1"/>
          <w14:textFill>
            <w14:solidFill>
              <w14:schemeClr w14:val="tx1"/>
            </w14:solidFill>
          </w14:textFill>
        </w:rPr>
        <w:instrText xml:space="preserve"> ADDIN EN.CITE &lt;EndNote&gt;&lt;Cite&gt;&lt;Author&gt;Yang&lt;/Author&gt;&lt;Year&gt;2025&lt;/Year&gt;&lt;RecNum&gt;9&lt;/RecNum&gt;&lt;DisplayText&gt;&lt;style face="superscript"&gt;32&lt;/style&gt;&lt;/DisplayText&gt;&lt;record&gt;&lt;rec-number&gt;9&lt;/rec-number&gt;&lt;foreign-keys&gt;&lt;key app="EN" db-id="xwsf0ptwbt9ew8evapcperrszv290ztp90a9" timestamp="1753498157"&gt;9&lt;/key&gt;&lt;/foreign-keys&gt;&lt;ref-type name="Journal Article"&gt;17&lt;/ref-type&gt;&lt;contributors&gt;&lt;authors&gt;&lt;author&gt;Yang, Evan&lt;/author&gt;&lt;author&gt;Aceves-Salvador, Jose&lt;/author&gt;&lt;author&gt;Castrillon, Carlos&lt;/author&gt;&lt;author&gt;Herrmann, Uli S&lt;/author&gt;&lt;author&gt;Akama-Garren, Elliot H&lt;/author&gt;&lt;author&gt;Carroll, Michael C&lt;/author&gt;&lt;author&gt;Moffitt, Jeffrey R&lt;/author&gt;&lt;/authors&gt;&lt;/contributors&gt;&lt;titles&gt;&lt;title&gt;In situ profiling of plasma cell clonality with image-based single-cell transcriptomics&lt;/title&gt;&lt;secondary-title&gt;bioRxiv&lt;/secondary-title&gt;&lt;/titles&gt;&lt;periodical&gt;&lt;full-title&gt;bioRxiv&lt;/full-title&gt;&lt;/periodical&gt;&lt;pages&gt;2025.05. 09.653118&lt;/pages&gt;&lt;dates&gt;&lt;year&gt;2025&lt;/year&gt;&lt;/dates&gt;&lt;urls&gt;&lt;/urls&gt;&lt;/record&gt;&lt;/Cite&gt;&lt;/EndNote&gt;</w:instrText>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32</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xml:space="preserve"> utilized probe hybridization to capture BCR information in situ, while this method cannot deliver information of neither SHM nor class switching, two important clonal activities of B cells to develop antigen-binding affinity and effector function. Of note, in situ sequencing exhibits potential application in diverse VDJ sequencing due to its untargeted nature, while this potential is restricted by the short read length ranging from 5 to 30 bases</w:t>
      </w:r>
      <w:r>
        <w:rPr>
          <w:rFonts w:ascii="Times New Roman" w:hAnsi="Times New Roman" w:cs="Times New Roman"/>
          <w:color w:val="000000" w:themeColor="text1"/>
          <w14:textFill>
            <w14:solidFill>
              <w14:schemeClr w14:val="tx1"/>
            </w14:solidFill>
          </w14:textFill>
        </w:rPr>
        <w:fldChar w:fldCharType="begin">
          <w:fldData xml:space="preserve">PEVuZE5vdGU+PENpdGU+PEF1dGhvcj5MZWU8L0F1dGhvcj48WWVhcj4yMDE1PC9ZZWFyPjxSZWNO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PEVuZE5vdGU+PENpdGU+PEF1dGhvcj5MZWU8L0F1dGhvcj48WWVhcj4yMDE1PC9ZZWFyPjxSZWNO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100, 110</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Recent improvement by incorporating ex situ sequencing extends the read length to 76 bases in Expansion Sequencing</w:t>
      </w:r>
      <w:r>
        <w:rPr>
          <w:rFonts w:ascii="Times New Roman" w:hAnsi="Times New Roman" w:cs="Times New Roman"/>
          <w:color w:val="000000" w:themeColor="text1"/>
          <w14:textFill>
            <w14:solidFill>
              <w14:schemeClr w14:val="tx1"/>
            </w14:solidFill>
          </w14:textFill>
        </w:rPr>
        <w:fldChar w:fldCharType="begin">
          <w:fldData xml:space="preserve">PEVuZE5vdGU+PENpdGU+PEF1dGhvcj5BbG9uPC9BdXRob3I+PFllYXI+MjAyMTwvWWVhcj48UmVj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PEVuZE5vdGU+PENpdGU+PEF1dGhvcj5BbG9uPC9BdXRob3I+PFllYXI+MjAyMTwvWWVhcj48UmVj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111</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still unmet for reading VDJ region. In the near future, further elongation of the read length might substantiate the application of in situ sequencing in spatial immune repertoire investigations.</w:t>
      </w:r>
    </w:p>
    <w:p w14:paraId="13268E11">
      <w:pPr>
        <w:spacing w:line="360" w:lineRule="auto"/>
        <w:jc w:val="both"/>
        <w:rPr>
          <w:rFonts w:ascii="Times New Roman" w:hAnsi="Times New Roman" w:cs="Times New Roman"/>
          <w:color w:val="000000" w:themeColor="text1"/>
          <w14:textFill>
            <w14:solidFill>
              <w14:schemeClr w14:val="tx1"/>
            </w14:solidFill>
          </w14:textFill>
        </w:rPr>
      </w:pPr>
    </w:p>
    <w:p w14:paraId="4924EC6E">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In the LUAD tumors analyzed in this study, Stereo-XCR-seq enables the identification of the immature TLSs and their ectopic GCs. SHM, CSR and T cell presence demarcates ectopic DZs (IgG+PCZs) and ectopic LZs (IgM+PCZs)</w:t>
      </w:r>
      <w:r>
        <w:rPr>
          <w:rFonts w:hint="eastAsia"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t xml:space="preserve"> In contrast to iTLSs, ectopic GCs exhibit aggregation of terminally differentiated plasma cells and tumor-reactive T lymphocytes. The appearance of ectopic GCs thus indicates an enhanced anti-tumor immunity in LUAD tumors, highlighting the prognostic value in checking co-aggregation of T cells and IgG+plasma cells before anti-PD1 treatment. With the observations in this study, we speculated that the formation of TLS, a commonly seen structure in immune disorders, might be driven by inflammatory chemokine-induced T/B cell aggregation, but not driven by antigens</w:t>
      </w:r>
      <w:r>
        <w:rPr>
          <w:rFonts w:ascii="Times New Roman" w:hAnsi="Times New Roman" w:cs="Times New Roman"/>
          <w:color w:val="000000" w:themeColor="text1"/>
          <w14:textFill>
            <w14:solidFill>
              <w14:schemeClr w14:val="tx1"/>
            </w14:solidFill>
          </w14:textFill>
        </w:rPr>
        <w:fldChar w:fldCharType="begin">
          <w:fldData xml:space="preserve">PEVuZE5vdGU+PENpdGU+PEF1dGhvcj5aaGFvPC9BdXRob3I+PFllYXI+MjAyNDwvWWVhcj48UmVj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PEVuZE5vdGU+PENpdGU+PEF1dGhvcj5aaGFvPC9BdXRob3I+PFllYXI+MjAyNDwvWWVhcj48UmVj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36, 112</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Instead, the establishment of GCs in either orthotopic or ectopic forms are driven by antigen-stimulation. In this regard, the ectopic GC serves as the proxy for the generation of tumor-targeting lymphocytes, including both T cells and plasma cells. Hence, the discovery in this study shed lights on the identification of tumor-reactive clones in an antigen-independent manner, exhibiting clinical translational potential in developing T cell-involved immunotherapeutic strategy.</w:t>
      </w:r>
    </w:p>
    <w:p w14:paraId="6619B655">
      <w:pPr>
        <w:spacing w:line="360" w:lineRule="auto"/>
        <w:jc w:val="both"/>
        <w:rPr>
          <w:rFonts w:ascii="Times New Roman" w:hAnsi="Times New Roman" w:cs="Times New Roman"/>
          <w:color w:val="000000" w:themeColor="text1"/>
          <w14:textFill>
            <w14:solidFill>
              <w14:schemeClr w14:val="tx1"/>
            </w14:solidFill>
          </w14:textFill>
        </w:rPr>
      </w:pPr>
    </w:p>
    <w:p w14:paraId="288F1207">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A limitation of this study is that the sample sizes might present the lymphoid structures in LUAD</w:t>
      </w:r>
      <w:r>
        <w:rPr>
          <w:rFonts w:hint="eastAsia" w:ascii="Times New Roman" w:hAnsi="Times New Roman" w:cs="Times New Roman"/>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t xml:space="preserve"> but not fully reflect the diversity of all kinds of lymphoid structures at pan-cancer scale. The distinct microenvironments originated from different tissue natures might impact on the lymphoid structure formation in other solid tumors. Moving forward, large-scale pan-cancer or pan-disease studies will be essential to expand the definition and stratification of lymphoid structures, thus enhancing the understanding of how tumor microenvironment promotes or excludes the tumor-reactive lymphocytes. Nonetheless, our work demonstrates the potential of Stereo-XCR-seq as a transformative tool to investigate ectopic aggregation and maturation of tumor-reactive clones, providing a framework for categorizing lymphoid structures across tissues and diseases. </w:t>
      </w:r>
    </w:p>
    <w:p w14:paraId="13B356C2">
      <w:pPr>
        <w:spacing w:line="360" w:lineRule="auto"/>
        <w:jc w:val="both"/>
        <w:rPr>
          <w:rFonts w:ascii="Times New Roman" w:hAnsi="Times New Roman" w:cs="Times New Roman"/>
          <w:color w:val="000000" w:themeColor="text1"/>
          <w14:textFill>
            <w14:solidFill>
              <w14:schemeClr w14:val="tx1"/>
            </w14:solidFill>
          </w14:textFill>
        </w:rPr>
      </w:pPr>
    </w:p>
    <w:p w14:paraId="57A7F699">
      <w:pPr>
        <w:spacing w:line="360" w:lineRule="auto"/>
        <w:jc w:val="both"/>
        <w:rPr>
          <w:rFonts w:ascii="Times New Roman" w:hAnsi="Times New Roman" w:cs="Times New Roman"/>
          <w:color w:val="000000" w:themeColor="text1"/>
          <w14:textFill>
            <w14:solidFill>
              <w14:schemeClr w14:val="tx1"/>
            </w14:solidFill>
          </w14:textFill>
        </w:rPr>
        <w:sectPr>
          <w:headerReference r:id="rId5" w:type="default"/>
          <w:footerReference r:id="rId6" w:type="default"/>
          <w:pgSz w:w="11906" w:h="16838"/>
          <w:pgMar w:top="1440" w:right="1797" w:bottom="1440" w:left="1797" w:header="851" w:footer="992" w:gutter="0"/>
          <w:lnNumType w:countBy="1" w:restart="continuous"/>
          <w:cols w:space="425" w:num="1"/>
          <w:docGrid w:type="lines" w:linePitch="312" w:charSpace="0"/>
        </w:sectPr>
      </w:pPr>
      <w:r>
        <w:rPr>
          <w:rFonts w:ascii="Times New Roman" w:hAnsi="Times New Roman" w:cs="Times New Roman"/>
          <w:color w:val="000000" w:themeColor="text1"/>
          <w14:textFill>
            <w14:solidFill>
              <w14:schemeClr w14:val="tx1"/>
            </w14:solidFill>
          </w14:textFill>
        </w:rPr>
        <w:t>We envision that Stereo-XCR-seq could have broad applications in translational studies of immune-related diseases in addition to cancers, particularly those involving abnormal lymphocytes expansion. Disease-associated lymphocyte expansions have been observed in atopic dermatitis</w:t>
      </w:r>
      <w:r>
        <w:rPr>
          <w:rFonts w:ascii="Times New Roman" w:hAnsi="Times New Roman" w:cs="Times New Roman"/>
          <w:color w:val="000000" w:themeColor="text1"/>
          <w14:textFill>
            <w14:solidFill>
              <w14:schemeClr w14:val="tx1"/>
            </w14:solidFill>
          </w14:textFill>
        </w:rPr>
        <w:fldChar w:fldCharType="begin">
          <w:fldData xml:space="preserve">PEVuZE5vdGU+PENpdGU+PEF1dGhvcj5DemFybm93aWNraTwvQXV0aG9yPjxZZWFyPjIwMTY8L1ll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PEVuZE5vdGU+PENpdGU+PEF1dGhvcj5DemFybm93aWNraTwvQXV0aG9yPjxZZWFyPjIwMTY8L1ll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113</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rheumatoid arthritis</w:t>
      </w:r>
      <w:r>
        <w:rPr>
          <w:rFonts w:ascii="Times New Roman" w:hAnsi="Times New Roman" w:cs="Times New Roman"/>
          <w:color w:val="000000" w:themeColor="text1"/>
          <w14:textFill>
            <w14:solidFill>
              <w14:schemeClr w14:val="tx1"/>
            </w14:solidFill>
          </w14:textFill>
        </w:rPr>
        <w:fldChar w:fldCharType="begin">
          <w:fldData xml:space="preserve">PEVuZE5vdGU+PENpdGU+PEF1dGhvcj5IYXJkdDwvQXV0aG9yPjxZZWFyPjIwMjI8L1llYXI+PFJl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PEVuZE5vdGU+PENpdGU+PEF1dGhvcj5IYXJkdDwvQXV0aG9yPjxZZWFyPjIwMjI8L1llYXI+PFJl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114</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and lupus nephritis</w:t>
      </w:r>
      <w:r>
        <w:rPr>
          <w:rFonts w:ascii="Times New Roman" w:hAnsi="Times New Roman" w:cs="Times New Roman"/>
          <w:color w:val="000000" w:themeColor="text1"/>
          <w14:textFill>
            <w14:solidFill>
              <w14:schemeClr w14:val="tx1"/>
            </w14:solidFill>
          </w14:textFill>
        </w:rPr>
        <w:fldChar w:fldCharType="begin">
          <w:fldData xml:space="preserve">PEVuZE5vdGU+PENpdGU+PEF1dGhvcj5XYW5nPC9BdXRob3I+PFllYXI+MjAxODwvWWVhcj48UmVj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PEVuZE5vdGU+PENpdGU+PEF1dGhvcj5XYW5nPC9BdXRob3I+PFllYXI+MjAxODwvWWVhcj48UmVj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115</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xml:space="preserve">, highlighting a strong correlation between autoantigen targeting and disease progression. While identifying autologous antigens remains challenging, Stereo-XCR-seq enables the identification of disease-associated T/BCR sequences, creating opportunities for paratope-targeting drug design. By narrowing down potential targets through the detection of aberrantly expressed antibodies, Stereo-XCR-seq can aid structure-based virtual screening in drug discovery. Furthermore, simulating antigen-binding affinity maturation - a natural structure-mimicking process in B cells – might inspire advancements in docking scoring methods, offering a promising path for therapeutic innovation. </w:t>
      </w:r>
    </w:p>
    <w:p w14:paraId="3BE17EAA">
      <w:pPr>
        <w:spacing w:line="360" w:lineRule="auto"/>
        <w:jc w:val="both"/>
        <w:rPr>
          <w:rFonts w:ascii="Times New Roman" w:hAnsi="Times New Roman" w:cs="Times New Roman"/>
          <w:b/>
          <w:bCs/>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Methods</w:t>
      </w:r>
    </w:p>
    <w:p w14:paraId="54C52057">
      <w:pPr>
        <w:spacing w:line="360" w:lineRule="auto"/>
        <w:jc w:val="both"/>
        <w:rPr>
          <w:rFonts w:ascii="Times New Roman" w:hAnsi="Times New Roman" w:cs="Times New Roman"/>
          <w:b/>
          <w:bCs/>
          <w:i/>
          <w:iCs/>
          <w:color w:val="000000" w:themeColor="text1"/>
          <w14:textFill>
            <w14:solidFill>
              <w14:schemeClr w14:val="tx1"/>
            </w14:solidFill>
          </w14:textFill>
        </w:rPr>
      </w:pPr>
      <w:r>
        <w:rPr>
          <w:rFonts w:ascii="Times New Roman" w:hAnsi="Times New Roman" w:cs="Times New Roman"/>
          <w:b/>
          <w:bCs/>
          <w:i/>
          <w:iCs/>
          <w:color w:val="000000" w:themeColor="text1"/>
          <w14:textFill>
            <w14:solidFill>
              <w14:schemeClr w14:val="tx1"/>
            </w14:solidFill>
          </w14:textFill>
        </w:rPr>
        <w:t>Tissue collection and process</w:t>
      </w:r>
    </w:p>
    <w:p w14:paraId="2976889E">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The LUAD specimens were collected from West China Hospital of Sichuan University. Other human specimens were kindly provided by Peking University People's Hospital. Two human mucosal biopsies samples were kindly provided by Zhejiang University School of Medicine. All samples were collected from donors during either curative surgical resection or enteroscopic examination. The tissues were rinsed twice using precooled PBS and wiped using Kimwipe tissue, then immediately embedded in Tissue-Tec OCT (Sakura, 4583) on dry ice and stored at -80°C. This study was done in accordance with the Declaration of Helsinki. The protocol was reviewed and approved by The Institutional Review Board of BGI Research (BGI-IRB24066, BGI-IRB24012), </w:t>
      </w:r>
      <w:r>
        <w:rPr>
          <w:rFonts w:ascii="Times New Roman" w:hAnsi="Times New Roman" w:cs="Times New Roman"/>
          <w:color w:val="000000" w:themeColor="text1"/>
          <w:highlight w:val="yellow"/>
          <w14:textFill>
            <w14:solidFill>
              <w14:schemeClr w14:val="tx1"/>
            </w14:solidFill>
          </w14:textFill>
        </w:rPr>
        <w:t>West China Hospital of Sichuan Universit</w:t>
      </w:r>
      <w:commentRangeStart w:id="2"/>
      <w:r>
        <w:rPr>
          <w:rFonts w:ascii="Times New Roman" w:hAnsi="Times New Roman" w:cs="Times New Roman"/>
          <w:color w:val="000000" w:themeColor="text1"/>
          <w:highlight w:val="yellow"/>
          <w14:textFill>
            <w14:solidFill>
              <w14:schemeClr w14:val="tx1"/>
            </w14:solidFill>
          </w14:textFill>
        </w:rPr>
        <w:t>y ()</w:t>
      </w:r>
      <w:r>
        <w:rPr>
          <w:rFonts w:ascii="Times New Roman" w:hAnsi="Times New Roman" w:cs="Times New Roman"/>
          <w:color w:val="000000" w:themeColor="text1"/>
          <w14:textFill>
            <w14:solidFill>
              <w14:schemeClr w14:val="tx1"/>
            </w14:solidFill>
          </w14:textFill>
        </w:rPr>
        <w:t xml:space="preserve">, </w:t>
      </w:r>
      <w:commentRangeEnd w:id="2"/>
      <w:r>
        <w:rPr>
          <w:rStyle w:val="13"/>
          <w:rFonts w:asciiTheme="minorHAnsi" w:hAnsiTheme="minorHAnsi" w:eastAsiaTheme="minorEastAsia" w:cstheme="minorBidi"/>
          <w:kern w:val="2"/>
        </w:rPr>
        <w:commentReference w:id="2"/>
      </w:r>
      <w:r>
        <w:rPr>
          <w:rFonts w:ascii="Times New Roman" w:hAnsi="Times New Roman" w:cs="Times New Roman"/>
          <w:color w:val="000000" w:themeColor="text1"/>
          <w14:textFill>
            <w14:solidFill>
              <w14:schemeClr w14:val="tx1"/>
            </w14:solidFill>
          </w14:textFill>
        </w:rPr>
        <w:t xml:space="preserve">Peking University (IRB00001052-24061) and Zhejiang University School of Medicine (IR2023396). The clinical information and specimens were collected with written informed consent from all donors. </w:t>
      </w:r>
    </w:p>
    <w:p w14:paraId="4363D52A">
      <w:pPr>
        <w:spacing w:line="360" w:lineRule="auto"/>
        <w:jc w:val="both"/>
        <w:rPr>
          <w:rFonts w:ascii="Times New Roman" w:hAnsi="Times New Roman" w:cs="Times New Roman"/>
          <w:color w:val="000000" w:themeColor="text1"/>
          <w14:textFill>
            <w14:solidFill>
              <w14:schemeClr w14:val="tx1"/>
            </w14:solidFill>
          </w14:textFill>
        </w:rPr>
      </w:pPr>
    </w:p>
    <w:p w14:paraId="67F575D6">
      <w:pPr>
        <w:spacing w:line="360" w:lineRule="auto"/>
        <w:jc w:val="both"/>
        <w:rPr>
          <w:rFonts w:ascii="Times New Roman" w:hAnsi="Times New Roman" w:cs="Times New Roman"/>
          <w:b/>
          <w:bCs/>
          <w:i/>
          <w:iCs/>
          <w:color w:val="000000" w:themeColor="text1"/>
          <w14:textFill>
            <w14:solidFill>
              <w14:schemeClr w14:val="tx1"/>
            </w14:solidFill>
          </w14:textFill>
        </w:rPr>
      </w:pPr>
      <w:r>
        <w:rPr>
          <w:rFonts w:ascii="Times New Roman" w:hAnsi="Times New Roman" w:cs="Times New Roman"/>
          <w:b/>
          <w:bCs/>
          <w:i/>
          <w:iCs/>
          <w:color w:val="000000" w:themeColor="text1"/>
          <w14:textFill>
            <w14:solidFill>
              <w14:schemeClr w14:val="tx1"/>
            </w14:solidFill>
          </w14:textFill>
        </w:rPr>
        <w:t>Preparation and sequencing of Stereo-seq library</w:t>
      </w:r>
    </w:p>
    <w:p w14:paraId="4EB67AD1">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The fresh-frozen tumor tissues were then transferred on dry ice to BGI Research for RNA Integrity examination. Tissue sectioning was performed using Leica Cryostat (CM1950) at -20℃. 10~15 slices (50μm) were collected for RNA extraction and integrity examination and a following 5μm slice was sectioned for H&amp;E staining to determine the morphology of the specimens. Tissues with RIN value over 4.0 and desired FOVs were proceeded to Stereo-seq. After quality control, the specimens were serially sectioned at the thickness of 5μm (slice 1,2,3)-10μm (slice 4)-5μm (slice 5,6,7). Slices 3 were stained using H&amp;E staining kit (Beyotime, C0105S) and scanned using Motic EasyScan System at 10x objective lens. Slices 1,2,5,6,7 were preserved in -80℃ for further use. Slice 4 was flattened and attached to Stereo-seq chip, dried at 37℃ for 5 minutes, and then fixed in absolute methanol at -20℃ for 30 minutes. After fixation, the chip was processed to nucleus staining using Qubit™ ssDNA Assay Kit (ThermoFisher, Q10212). The chip was scanned using Motic EasyScan System at 10x lens to detect signal of ssDNA and washed with 0.1x SSC solution before permeabilization. Tissue was then permeabilized for mRNA precipitation and probe capture at 37℃ for 24 minutes. In situ reverse transcription (45℃, 2 hours) and tissue removal (55℃,10 min) was performed in incubator. After that, CID and UMI co-barcoded cDNA was released, collected, and amplified by PCR using FF-TSO primer (see Table1) for Stereo-seq library construction</w:t>
      </w:r>
      <w:r>
        <w:rPr>
          <w:rFonts w:ascii="Times New Roman" w:hAnsi="Times New Roman" w:cs="Times New Roman"/>
          <w:color w:val="000000" w:themeColor="text1"/>
          <w14:textFill>
            <w14:solidFill>
              <w14:schemeClr w14:val="tx1"/>
            </w14:solidFill>
          </w14:textFill>
        </w:rPr>
        <w:fldChar w:fldCharType="begin">
          <w:fldData xml:space="preserve">PEVuZE5vdGU+PENpdGU+PEF1dGhvcj5DaGVuPC9BdXRob3I+PFllYXI+MjAyMjwvWWVhcj48UmVj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PEVuZE5vdGU+PENpdGU+PEF1dGhvcj5DaGVuPC9BdXRob3I+PFllYXI+MjAyMjwvWWVhcj48UmVj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16</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xml:space="preserve">. The amplified product was proceeded to Stereo-XCR-seq enrichment. The library of Stereo-seq was sequenced using MGI DNBSEQ-T7 according to the manufacturer’s protocol. </w:t>
      </w:r>
    </w:p>
    <w:p w14:paraId="4992893B">
      <w:pPr>
        <w:spacing w:line="360" w:lineRule="auto"/>
        <w:jc w:val="both"/>
        <w:rPr>
          <w:rFonts w:ascii="Times New Roman" w:hAnsi="Times New Roman" w:cs="Times New Roman"/>
          <w:color w:val="000000" w:themeColor="text1"/>
          <w14:textFill>
            <w14:solidFill>
              <w14:schemeClr w14:val="tx1"/>
            </w14:solidFill>
          </w14:textFill>
        </w:rPr>
      </w:pPr>
    </w:p>
    <w:p w14:paraId="15A76617">
      <w:pPr>
        <w:spacing w:line="360" w:lineRule="auto"/>
        <w:jc w:val="both"/>
        <w:rPr>
          <w:rFonts w:ascii="Times New Roman" w:hAnsi="Times New Roman" w:cs="Times New Roman"/>
          <w:b/>
          <w:bCs/>
          <w:i/>
          <w:iCs/>
          <w:color w:val="000000" w:themeColor="text1"/>
          <w14:textFill>
            <w14:solidFill>
              <w14:schemeClr w14:val="tx1"/>
            </w14:solidFill>
          </w14:textFill>
        </w:rPr>
      </w:pPr>
      <w:r>
        <w:rPr>
          <w:rFonts w:ascii="Times New Roman" w:hAnsi="Times New Roman" w:cs="Times New Roman"/>
          <w:b/>
          <w:bCs/>
          <w:i/>
          <w:iCs/>
          <w:color w:val="000000" w:themeColor="text1"/>
          <w14:textFill>
            <w14:solidFill>
              <w14:schemeClr w14:val="tx1"/>
            </w14:solidFill>
          </w14:textFill>
        </w:rPr>
        <w:t>T and B cell receptors enrichment strategy from Stereo-seq library</w:t>
      </w:r>
    </w:p>
    <w:p w14:paraId="52044909">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For fresh-frozen (FF) sample to retrive the TCR and BCR transcripts from the amplified stereo-seq library, we added ligating elements (LEs) to stereo-seq library by nested PCR using 2X Platinum HiFi Hotstart ReadyMix (Gcatbio, LS-EZ-K-00009O). 20ng purified dsDNA from the first round was input as the template and amplified using primer LE-F and primer LE-R (see Table1). The program of nested PCR was set as: </w:t>
      </w:r>
    </w:p>
    <w:p w14:paraId="0972BF75">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1. Denaturation: 95℃ for 5 minutes for denaturation. Heat lid was set to 105 ℃.</w:t>
      </w:r>
    </w:p>
    <w:p w14:paraId="12278F2C">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2. Amplification: 98℃ for 20 seconds, 50℃ for 20 seconds, 72℃ for 3 minutes. Repeating for 15 cycles.</w:t>
      </w:r>
    </w:p>
    <w:p w14:paraId="12AC5025">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3. Extension: 72℃ for 5 minutes. </w:t>
      </w:r>
    </w:p>
    <w:p w14:paraId="778B6804">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All PCR products were purified using the 0.6x DNA clean Beads (VAHTSTM, N411-03) and quantified by QubitTM dsDNA Assay Kit (Thermo, Q32854), and saved as LE cDNA library.</w:t>
      </w:r>
    </w:p>
    <w:p w14:paraId="3A2253B8">
      <w:pPr>
        <w:spacing w:line="360" w:lineRule="auto"/>
        <w:jc w:val="both"/>
        <w:rPr>
          <w:rFonts w:ascii="Times New Roman" w:hAnsi="Times New Roman" w:cs="Times New Roman"/>
          <w:color w:val="000000" w:themeColor="text1"/>
          <w14:textFill>
            <w14:solidFill>
              <w14:schemeClr w14:val="tx1"/>
            </w14:solidFill>
          </w14:textFill>
        </w:rPr>
      </w:pPr>
    </w:p>
    <w:p w14:paraId="51F293D5">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For FF samples, 400ng LE cDNA library was mixed with 20μM FF-splint oligo1 (see Table1) to generate the sscirDNA. For formalin-fixed, paraffin-embedded (FFPE) samples, the stereo-seq cDNA was directly mixed with 20μM FFPE-splint oligo1 (see Table2) for circularization. The circularization procedure is as followed:</w:t>
      </w:r>
    </w:p>
    <w:p w14:paraId="621E31FC">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1. Denaturation: 95℃ for 5 minutes. Heat lid was set to 105 ℃.</w:t>
      </w:r>
    </w:p>
    <w:p w14:paraId="3B70880F">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2. FF/FFPE-splint oligo1 mediated sscirDNA transformation: rapid cooling at -20 ℃ for 5 minutes.</w:t>
      </w:r>
    </w:p>
    <w:p w14:paraId="6720766C">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3. Ligation: Adding T4 DNA ligase and ligating buffer (Gcatbio, LS-EZ-E-00008O) according to the instructions. Incubating at 37 ℃ for 1 hour. Heat lid was set to 37 ℃.</w:t>
      </w:r>
    </w:p>
    <w:p w14:paraId="636BF84E">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4. ssDNA and double-stranded DNA (dsDNA) degradation: Adding exonuclease I and III (Gcatbio, LS-EZ-E-00010P, LS-EZ-E-00011P) and incubate at 37 ℃ for 30 minutes. Heat lid was set to 37 ℃. The restriction-digestion reaction was terminated by adding 0.1 M EDTA (pH 8.0).</w:t>
      </w:r>
    </w:p>
    <w:p w14:paraId="4021B7D4">
      <w:pPr>
        <w:spacing w:line="360" w:lineRule="auto"/>
        <w:jc w:val="both"/>
        <w:rPr>
          <w:rFonts w:ascii="Times New Roman" w:hAnsi="Times New Roman" w:cs="Times New Roman"/>
          <w:color w:val="000000" w:themeColor="text1"/>
          <w14:textFill>
            <w14:solidFill>
              <w14:schemeClr w14:val="tx1"/>
            </w14:solidFill>
          </w14:textFill>
        </w:rPr>
      </w:pPr>
    </w:p>
    <w:p w14:paraId="689624A4">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Next, the sscirDNA was purified using 1.5X PEG32 beads (BGI, L054) and input as the template and amplified using FF/FFPE T/BCR constant primers for XCR enrichment. The enrichment was achieved by 2 rounds PCR. For the first round, 40 ng sscirDNA was input as the template and amplified using constant primer 1-F and constant primer 1-R at a concentration of 0.5 μM. For the second round, 20ng purified dsDNA from the first round was input as the template and amplified using constant primer 2-F and constant primer 2-R at a concentration of 0.5 μM. Each T/BCR chain was processed respectively, each T/BCR gene requires individual enrichment using its specific constant primer 1 and constant primer 2(see Table1, Table2). The programs of 2 rounds of PCR were both set to:</w:t>
      </w:r>
    </w:p>
    <w:p w14:paraId="6308A59B">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1. Denaturation: 95℃ for 5 minutes for denaturation. Heat lid was set to 105 ℃.</w:t>
      </w:r>
    </w:p>
    <w:p w14:paraId="5DC61914">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2. Amplification: 98℃ for 20 seconds, 50℃ for 20 seconds, 72℃ for 3 minutes. Repeating for 15 cycles.</w:t>
      </w:r>
    </w:p>
    <w:p w14:paraId="13BCF214">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3. Extension: 72℃ for 5 minutes. </w:t>
      </w:r>
    </w:p>
    <w:p w14:paraId="529FACA0">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For FF samples, all gene PCR products were purified using the 0.6x DNA clean beads (VAHTSTM, N411-03), while for FFPE samples, 1x DNA clean beads (VAHTSTM, N411-03) was used. Quantified by QubitTM dsDNA Assay Kit (Thermo, Q32854).</w:t>
      </w:r>
    </w:p>
    <w:p w14:paraId="52AE5B47">
      <w:pPr>
        <w:spacing w:line="360" w:lineRule="auto"/>
        <w:jc w:val="both"/>
        <w:rPr>
          <w:rFonts w:ascii="Times New Roman" w:hAnsi="Times New Roman" w:cs="Times New Roman"/>
          <w:color w:val="000000" w:themeColor="text1"/>
          <w14:textFill>
            <w14:solidFill>
              <w14:schemeClr w14:val="tx1"/>
            </w14:solidFill>
          </w14:textFill>
        </w:rPr>
      </w:pPr>
    </w:p>
    <w:p w14:paraId="05F094E1">
      <w:pPr>
        <w:spacing w:line="360" w:lineRule="auto"/>
        <w:jc w:val="both"/>
        <w:rPr>
          <w:rFonts w:ascii="Times New Roman" w:hAnsi="Times New Roman" w:cs="Times New Roman"/>
          <w:b/>
          <w:bCs/>
          <w:i/>
          <w:iCs/>
          <w:color w:val="000000" w:themeColor="text1"/>
          <w14:textFill>
            <w14:solidFill>
              <w14:schemeClr w14:val="tx1"/>
            </w14:solidFill>
          </w14:textFill>
        </w:rPr>
      </w:pPr>
      <w:r>
        <w:rPr>
          <w:rFonts w:ascii="Times New Roman" w:hAnsi="Times New Roman" w:cs="Times New Roman"/>
          <w:b/>
          <w:bCs/>
          <w:i/>
          <w:iCs/>
          <w:color w:val="000000" w:themeColor="text1"/>
          <w14:textFill>
            <w14:solidFill>
              <w14:schemeClr w14:val="tx1"/>
            </w14:solidFill>
          </w14:textFill>
        </w:rPr>
        <w:t>Probe hybridization enrichment strategy from Stereo-seq FF library</w:t>
      </w:r>
    </w:p>
    <w:p w14:paraId="798C264B">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We took 1000ng of stereo-seq cDNA library and followed the instrument of MGIEasy Exome Capture V4 Probe Set (MGI, 1000007745) to do probe hybridization as followed: </w:t>
      </w:r>
    </w:p>
    <w:p w14:paraId="10A6120C">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1. Pre-hybridization: Mixed stereo-seq cDNA with block buffer, 95℃ for 5 minutes for denaturation. Heat lid was set to 65 ℃.</w:t>
      </w:r>
    </w:p>
    <w:p w14:paraId="4E0F0125">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2. Hybridization capture: Prepared a hybridization buffer follow the protocol and add TCR RNA probe (see table3) mixture into cDNA tube, mixed thoroughly and incubated at 65°C for over 24 hours. Heat lid was set to 105 ℃.</w:t>
      </w:r>
    </w:p>
    <w:p w14:paraId="30ABB76B">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3. Elution: Maintained the hybridization mixture at 65°C, measured the remaining volume, and transferred it to the Dynabeads™ MyOne™ Streptavidin T1 beads (thermo, 65601). After incubation at room temperature for 30 minutes, washed beads with Wash Buffer I and II (MGI, 1000007745) and resuspended in nuclease-free water.</w:t>
      </w:r>
    </w:p>
    <w:p w14:paraId="46A84895">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4. Probe elution PCR: Prepared RNaseH (NEB, M0297S) digestion system in the PCR tube containing the bead suspension, incubated at 37°C for 20 min. Purified the eluted product using 0.8x DNA clean beads (VAHTSTM, N411-03), washing with 80% ethanol and resuspending in nuclease-free water.</w:t>
      </w:r>
    </w:p>
    <w:p w14:paraId="40F54542">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5. PCR amplification: Prepared PCR mix with the eluted product, 95℃ for 5 minutes for denaturation. 98℃ for 20 seconds, 58℃ for 20 seconds, 72℃ for 3 minutes and repeating for 18 cycles. Extension at 72℃ for 5 minutes. Purified the eluted product using 0.8x DNA clean beads (VAHTSTM, N411-03) and collected enriched cDNA products.</w:t>
      </w:r>
    </w:p>
    <w:p w14:paraId="1C6ED99C">
      <w:pPr>
        <w:spacing w:line="360" w:lineRule="auto"/>
        <w:jc w:val="both"/>
        <w:rPr>
          <w:rFonts w:ascii="Times New Roman" w:hAnsi="Times New Roman" w:cs="Times New Roman"/>
          <w:color w:val="000000" w:themeColor="text1"/>
          <w14:textFill>
            <w14:solidFill>
              <w14:schemeClr w14:val="tx1"/>
            </w14:solidFill>
          </w14:textFill>
        </w:rPr>
      </w:pPr>
    </w:p>
    <w:p w14:paraId="639EE6F9">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b/>
          <w:bCs/>
          <w:i/>
          <w:iCs/>
          <w:color w:val="000000" w:themeColor="text1"/>
          <w14:textFill>
            <w14:solidFill>
              <w14:schemeClr w14:val="tx1"/>
            </w14:solidFill>
          </w14:textFill>
        </w:rPr>
        <w:t>Long-read library construction and sequencing</w:t>
      </w:r>
      <w:r>
        <w:rPr>
          <w:rFonts w:ascii="Times New Roman" w:hAnsi="Times New Roman" w:cs="Times New Roman"/>
          <w:color w:val="000000" w:themeColor="text1"/>
          <w14:textFill>
            <w14:solidFill>
              <w14:schemeClr w14:val="tx1"/>
            </w14:solidFill>
          </w14:textFill>
        </w:rPr>
        <w:t xml:space="preserve"> </w:t>
      </w:r>
    </w:p>
    <w:p w14:paraId="620FCC3A">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The purified enrichment products by constant primer 2 PCR or probe hybridization were used as input into CycloneSEQ and Nanopore library preparation. Each T/BCR chain was proceeded respectively. The starting mass of long read library construction was 1000 ng. We used CycloneSEQ library kit(H940-000001-00) and Nanopore library preparation kit (SQK-LSK109) to carry out end-repaired and sequencing adapter ligation by following the commercialized instructions. The resulting products were purified using 0.6x DNA clean Beads (VAHTSTM, N411-03) and eluted in 30μl elution buffer. The libraries were then sequenced using the CycloneSEQ G100 instrument. </w:t>
      </w:r>
    </w:p>
    <w:p w14:paraId="131AAAE2">
      <w:pPr>
        <w:spacing w:line="360" w:lineRule="auto"/>
        <w:jc w:val="both"/>
        <w:rPr>
          <w:rFonts w:ascii="Times New Roman" w:hAnsi="Times New Roman" w:cs="Times New Roman"/>
          <w:b/>
          <w:bCs/>
          <w:i/>
          <w:iCs/>
          <w:color w:val="000000" w:themeColor="text1"/>
          <w14:textFill>
            <w14:solidFill>
              <w14:schemeClr w14:val="tx1"/>
            </w14:solidFill>
          </w14:textFill>
        </w:rPr>
      </w:pPr>
    </w:p>
    <w:p w14:paraId="011A6377">
      <w:pPr>
        <w:spacing w:line="360" w:lineRule="auto"/>
        <w:jc w:val="both"/>
        <w:rPr>
          <w:rFonts w:ascii="Times New Roman" w:hAnsi="Times New Roman" w:cs="Times New Roman"/>
          <w:b/>
          <w:bCs/>
          <w:i/>
          <w:iCs/>
          <w:color w:val="000000" w:themeColor="text1"/>
          <w14:textFill>
            <w14:solidFill>
              <w14:schemeClr w14:val="tx1"/>
            </w14:solidFill>
          </w14:textFill>
        </w:rPr>
      </w:pPr>
      <w:r>
        <w:rPr>
          <w:rFonts w:ascii="Times New Roman" w:hAnsi="Times New Roman" w:cs="Times New Roman"/>
          <w:b/>
          <w:bCs/>
          <w:i/>
          <w:iCs/>
          <w:color w:val="000000" w:themeColor="text1"/>
          <w14:textFill>
            <w14:solidFill>
              <w14:schemeClr w14:val="tx1"/>
            </w14:solidFill>
          </w14:textFill>
        </w:rPr>
        <w:t>Optional fragmentation pipelines for full V(D)J construction</w:t>
      </w:r>
    </w:p>
    <w:p w14:paraId="34F020E6">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The enriched T/BCR cDNA libraries were fragmented using a modified XCR-Tn5 transposase system, and the full V(D)J sequences were obtained after sequencing and assembly. The XCR-Tn5 transposase workflow includes adapter annealing and embedding, product fragmentation, and PCR amplification as followed.</w:t>
      </w:r>
    </w:p>
    <w:p w14:paraId="30E24F5D">
      <w:pPr>
        <w:spacing w:line="360" w:lineRule="auto"/>
        <w:jc w:val="both"/>
        <w:rPr>
          <w:rFonts w:ascii="Times New Roman" w:hAnsi="Times New Roman" w:cs="Times New Roman"/>
          <w:color w:val="000000" w:themeColor="text1"/>
          <w14:textFill>
            <w14:solidFill>
              <w14:schemeClr w14:val="tx1"/>
            </w14:solidFill>
          </w14:textFill>
        </w:rPr>
      </w:pPr>
    </w:p>
    <w:p w14:paraId="7B2AF3F0">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Adapter annealing and embedding: Annealing buffer was prepared by combining 1 M Tris-HCl (pH 7.8, Beyotime, ST778), 0.5 M EDTA (pH 8.0, Beyotime, ST069), 5 M NaCl (Beyotime, ST348) and Nuclease-free water (TransGen Biotech, GI101-03) to final concentrations of 10 mM, 1 mM and 50 mM, respectively. Tn5 primerA and XCR-Tn5 Read1(see Table1) were separately diluted to 100 µM with annealing buffer, mixture as XCR-adapter. The programs of annealing were set to 95°C for 2 minutes, 75°C for 15 minutes, 60°C for 10 minutes, 50°C for 10 minutes, 40°C for 10 minutes and 25 °C for 30 minutes. The rate of gradient cooling is controlled at 0.1°C/s. Heat lid was set to 105 ℃. The annealed XCR-adapter was mixed with transposase (Gcatbio, LS-EZ-E-00009P) and subjected to the embedding reaction at 25°C for 1 hour. Heat lid was set to 30 ℃. The products were saved as XCR-Tn5 transposase.</w:t>
      </w:r>
    </w:p>
    <w:p w14:paraId="7778B674">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Product fragmentation: The enriched T/BCR cDNA libraries (20ng) were fragmented using XCR-Tn5 transposase at 55°C for 10 minutes. Heat lid was set to 75 ℃. Fragmentation was quenched with 5×NT buffer (Gcatbio, 1000007876), 5 minutes at room temperature. </w:t>
      </w:r>
    </w:p>
    <w:p w14:paraId="7ACF86F7">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PCR amplification: 20μl fragmented products were amplified by PCR using the Tn5 sequencing adapter F and R primers (see Table1). The amplification program is set to 72 °C for 5 minutes, 95°C for 5 minutes for denaturation. 98°C for 20 seconds, 65°C for 20 seconds, 72°C for 30 seconds, and repeating for 15 cycles to amplification. 72 °C for 5 minutes to extension. All PCR products were purified using the 1x DNA clean Beads (VAHTSTM, N411-03), quantified by QubitTM dsDNA Assay Kit (Thermo, Q32854) and validated on Agilent Qsep100 standard cartridge (Bioptic, C105101).</w:t>
      </w:r>
    </w:p>
    <w:p w14:paraId="53D3B689">
      <w:pPr>
        <w:spacing w:line="360" w:lineRule="auto"/>
        <w:jc w:val="both"/>
        <w:rPr>
          <w:rFonts w:ascii="Times New Roman" w:hAnsi="Times New Roman" w:cs="Times New Roman"/>
          <w:color w:val="000000" w:themeColor="text1"/>
          <w14:textFill>
            <w14:solidFill>
              <w14:schemeClr w14:val="tx1"/>
            </w14:solidFill>
          </w14:textFill>
        </w:rPr>
      </w:pPr>
    </w:p>
    <w:p w14:paraId="0679A247">
      <w:pPr>
        <w:spacing w:line="360" w:lineRule="auto"/>
        <w:jc w:val="both"/>
        <w:rPr>
          <w:rFonts w:ascii="Times New Roman" w:hAnsi="Times New Roman" w:cs="Times New Roman"/>
          <w:b/>
          <w:bCs/>
          <w:i/>
          <w:iCs/>
          <w:color w:val="000000" w:themeColor="text1"/>
          <w14:textFill>
            <w14:solidFill>
              <w14:schemeClr w14:val="tx1"/>
            </w14:solidFill>
          </w14:textFill>
        </w:rPr>
      </w:pPr>
      <w:r>
        <w:rPr>
          <w:rFonts w:ascii="Times New Roman" w:hAnsi="Times New Roman" w:cs="Times New Roman"/>
          <w:b/>
          <w:bCs/>
          <w:i/>
          <w:iCs/>
          <w:color w:val="000000" w:themeColor="text1"/>
          <w14:textFill>
            <w14:solidFill>
              <w14:schemeClr w14:val="tx1"/>
            </w14:solidFill>
          </w14:textFill>
        </w:rPr>
        <w:t>Short read library construction and sequencing</w:t>
      </w:r>
    </w:p>
    <w:p w14:paraId="03532A87">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FFPE samples have relatively short fragments and can be directly subjected to short read sequencing. For FF samples, sequencing without fragmentation can also be performed to obtain CDR3 information. The short read library construction without fragmentation is carried out through PCR amplification using sequencing adapter primers. 50ng enriched T/BCR cDNA libraries were input as the template and amplified using sequencing adapter primers (F and R, see table1, table2) at a concentration of 0.8 μM. The program of PCR was set to:</w:t>
      </w:r>
    </w:p>
    <w:p w14:paraId="28934161">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1. Denaturation: 95℃ for 5 minutes for denaturation. Heat lid was set to 105 ℃.</w:t>
      </w:r>
    </w:p>
    <w:p w14:paraId="343FF2E5">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2. Amplification: 98℃ for 20 seconds, 65℃ for 20 seconds, 72℃ for 3 minutes. Repeating for 15 cycles.</w:t>
      </w:r>
    </w:p>
    <w:p w14:paraId="1455FEB4">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3. Extension: 72℃ for 5 minutes. </w:t>
      </w:r>
    </w:p>
    <w:p w14:paraId="55F2B4BD">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For FF samples, all gene PCR products were purified using 0.7x DNA clean beads (VAHTSTM, N411-03), while for FFPE samples, 1.2x DNA clean beads (VAHTSTM, N411-03) was used. Quantified by QubitTM dsDNA Assay Kit (Thermo, Q32854).</w:t>
      </w:r>
    </w:p>
    <w:p w14:paraId="5B0C8855">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For each specimen, we generated T/BCR mix for each specimen using equal mass of the enrichment products of each chain. 100ng T/BCR mix was used to generate DNB using DNBSEQ one step make DNB kit (MGI,1000020563) supplemented with 20μM FF/FFPE splint oligo2 (see Table1). The DNB was loaded to sequencing chip of PE150 sequencing kit (MGI,1000012555) and sequenced using MGI DNBSEQ-T7 instrument. The sequencing primers in the kits were displaced by FF/FFPE XCR sequencing primer 1,2 and multiple displacement amplification (MDA) primer (see table1, table2). </w:t>
      </w:r>
    </w:p>
    <w:p w14:paraId="0AD6FE46">
      <w:pPr>
        <w:spacing w:line="360" w:lineRule="auto"/>
        <w:jc w:val="both"/>
        <w:rPr>
          <w:rFonts w:ascii="Times New Roman" w:hAnsi="Times New Roman" w:cs="Times New Roman"/>
          <w:color w:val="000000" w:themeColor="text1"/>
          <w14:textFill>
            <w14:solidFill>
              <w14:schemeClr w14:val="tx1"/>
            </w14:solidFill>
          </w14:textFill>
        </w:rPr>
      </w:pPr>
    </w:p>
    <w:p w14:paraId="74E56B4A">
      <w:pPr>
        <w:spacing w:line="360" w:lineRule="auto"/>
        <w:jc w:val="both"/>
        <w:rPr>
          <w:rFonts w:ascii="Times New Roman" w:hAnsi="Times New Roman" w:cs="Times New Roman"/>
          <w:b/>
          <w:bCs/>
          <w:i/>
          <w:iCs/>
          <w:color w:val="000000" w:themeColor="text1"/>
          <w14:textFill>
            <w14:solidFill>
              <w14:schemeClr w14:val="tx1"/>
            </w14:solidFill>
          </w14:textFill>
        </w:rPr>
      </w:pPr>
      <w:r>
        <w:rPr>
          <w:rFonts w:ascii="Times New Roman" w:hAnsi="Times New Roman" w:cs="Times New Roman"/>
          <w:b/>
          <w:bCs/>
          <w:i/>
          <w:iCs/>
          <w:color w:val="000000" w:themeColor="text1"/>
          <w14:textFill>
            <w14:solidFill>
              <w14:schemeClr w14:val="tx1"/>
            </w14:solidFill>
          </w14:textFill>
        </w:rPr>
        <w:t>Stereo-seq raw data analysis</w:t>
      </w:r>
    </w:p>
    <w:p w14:paraId="2051E800">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Fastq files were generated using a MGI DNBSEQ-T7 sequencer. Stereo-seq CID and MID are contained in the read 2 (CID: 1-25 bp, MID: 26-35 bp) while the read 1 consist of the cDNA sequences. The complete processing of Stereo-seq raw data was previously described and now packed up as integrative pipelines on DCScloud platform (https://cloud.stomics.tech/#/login). We used Stereo-seq Analysis Workflow V8 to ran Stereo-seq data for all samples for workflow consistency. The gem file, tissue mask, barcode whitelist (h5 file) was downloaded through the platform. </w:t>
      </w:r>
    </w:p>
    <w:p w14:paraId="013E140E">
      <w:pPr>
        <w:spacing w:line="360" w:lineRule="auto"/>
        <w:jc w:val="both"/>
        <w:rPr>
          <w:rFonts w:ascii="Times New Roman" w:hAnsi="Times New Roman" w:cs="Times New Roman"/>
          <w:color w:val="000000" w:themeColor="text1"/>
          <w14:textFill>
            <w14:solidFill>
              <w14:schemeClr w14:val="tx1"/>
            </w14:solidFill>
          </w14:textFill>
        </w:rPr>
      </w:pPr>
    </w:p>
    <w:p w14:paraId="45941E93">
      <w:pPr>
        <w:spacing w:line="360" w:lineRule="auto"/>
        <w:jc w:val="both"/>
        <w:rPr>
          <w:rFonts w:ascii="Times New Roman" w:hAnsi="Times New Roman" w:cs="Times New Roman"/>
          <w:b/>
          <w:bCs/>
          <w:i/>
          <w:iCs/>
          <w:color w:val="000000" w:themeColor="text1"/>
          <w14:textFill>
            <w14:solidFill>
              <w14:schemeClr w14:val="tx1"/>
            </w14:solidFill>
          </w14:textFill>
        </w:rPr>
      </w:pPr>
      <w:r>
        <w:rPr>
          <w:rFonts w:ascii="Times New Roman" w:hAnsi="Times New Roman" w:cs="Times New Roman"/>
          <w:b/>
          <w:bCs/>
          <w:i/>
          <w:iCs/>
          <w:color w:val="000000" w:themeColor="text1"/>
          <w14:textFill>
            <w14:solidFill>
              <w14:schemeClr w14:val="tx1"/>
            </w14:solidFill>
          </w14:textFill>
        </w:rPr>
        <w:t>Short-read XCR data analysis</w:t>
      </w:r>
    </w:p>
    <w:p w14:paraId="002F42F5">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Preprocessing and parallelization: Raw paired-end FASTQ reads (R1 and R2) were first split into 20 smaller, manageable chunks using seqkit split2 (v2.8.0) to facilitate parallel processing. The reverse complement of each R2 split was pre-generated using seqtk (v1.4).</w:t>
      </w:r>
    </w:p>
    <w:p w14:paraId="1A725F8A">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Coordinate mapping and read pairing: For each Stereo-seq chip, we performed barcode-to-coordinate mapping in a parallel manner. The reverse-complemented R2 reads were mapped against the corresponding barcodeToPos.h5 file using ST_BarcodeMap (v0.0.1, https://github.com/STOmics/ST_BarcodeMap) with a mismatch tolerance of 1 (--mismatch 1). Read IDs from successfully mapped R2 reads were extracted and subsequently used with seqtk subseq to retrieve their corresponding R1 sequences, which contain the transcript information.</w:t>
      </w:r>
    </w:p>
    <w:p w14:paraId="606E7A06">
      <w:pPr>
        <w:spacing w:line="360" w:lineRule="auto"/>
        <w:jc w:val="both"/>
        <w:rPr>
          <w:rFonts w:ascii="Times New Roman" w:hAnsi="Times New Roman" w:cs="Times New Roman"/>
          <w:color w:val="000000" w:themeColor="text1"/>
          <w14:textFill>
            <w14:solidFill>
              <w14:schemeClr w14:val="tx1"/>
            </w14:solidFill>
          </w14:textFill>
        </w:rPr>
      </w:pPr>
    </w:p>
    <w:p w14:paraId="30C7E73B">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VDJ alignment and clonotype assembly: The paired R1 files were processed with MiXCR (v4.6.0) for sequence analysis. Reads were aligned to the reference V, D, and J genes using the `align` command with parameters -p rna-seq, -OallowPartialAlignments=true, and -OvParameters.geneFeatureToAlign="VTranscriptWithout5UTRWithP". Subsequently, clonotypes were assembled based on the CDR3 region using the assemble command with key parameters -OassemblingFeatures='CDR3', -OseparateByJ=true, and -OseparateByV=true. Final clone sequences and alignment details were generated using the exportClones and exportAlignments commands, respectively.</w:t>
      </w:r>
    </w:p>
    <w:p w14:paraId="7FFEA1D0">
      <w:pPr>
        <w:spacing w:line="360" w:lineRule="auto"/>
        <w:jc w:val="both"/>
        <w:rPr>
          <w:rFonts w:ascii="Times New Roman" w:hAnsi="Times New Roman" w:cs="Times New Roman"/>
          <w:color w:val="000000" w:themeColor="text1"/>
          <w14:textFill>
            <w14:solidFill>
              <w14:schemeClr w14:val="tx1"/>
            </w14:solidFill>
          </w14:textFill>
        </w:rPr>
      </w:pPr>
    </w:p>
    <w:p w14:paraId="6692B188">
      <w:pPr>
        <w:spacing w:line="360" w:lineRule="auto"/>
        <w:jc w:val="both"/>
        <w:rPr>
          <w:rFonts w:ascii="Times New Roman" w:hAnsi="Times New Roman" w:cs="Times New Roman"/>
          <w:b/>
          <w:bCs/>
          <w:i/>
          <w:iCs/>
          <w:color w:val="000000" w:themeColor="text1"/>
          <w14:textFill>
            <w14:solidFill>
              <w14:schemeClr w14:val="tx1"/>
            </w14:solidFill>
          </w14:textFill>
        </w:rPr>
      </w:pPr>
      <w:r>
        <w:rPr>
          <w:rFonts w:ascii="Times New Roman" w:hAnsi="Times New Roman" w:cs="Times New Roman"/>
          <w:b/>
          <w:bCs/>
          <w:i/>
          <w:iCs/>
          <w:color w:val="000000" w:themeColor="text1"/>
          <w14:textFill>
            <w14:solidFill>
              <w14:schemeClr w14:val="tx1"/>
            </w14:solidFill>
          </w14:textFill>
        </w:rPr>
        <w:t>Long-read XCR data processing</w:t>
      </w:r>
    </w:p>
    <w:p w14:paraId="24B189BF">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Long-read XCR sequencing processing procedure has been described previously (reference, BioRxiv). In this study, the long-read sequencing result is only used for benchmarking, not for XCR-meta construction.</w:t>
      </w:r>
    </w:p>
    <w:p w14:paraId="49FE27F9">
      <w:pPr>
        <w:spacing w:line="360" w:lineRule="auto"/>
        <w:jc w:val="both"/>
        <w:rPr>
          <w:rFonts w:ascii="Times New Roman" w:hAnsi="Times New Roman" w:cs="Times New Roman"/>
          <w:color w:val="000000" w:themeColor="text1"/>
          <w14:textFill>
            <w14:solidFill>
              <w14:schemeClr w14:val="tx1"/>
            </w14:solidFill>
          </w14:textFill>
        </w:rPr>
      </w:pPr>
    </w:p>
    <w:p w14:paraId="36504F27">
      <w:pPr>
        <w:spacing w:line="360" w:lineRule="auto"/>
        <w:jc w:val="both"/>
        <w:rPr>
          <w:rFonts w:ascii="Times New Roman" w:hAnsi="Times New Roman" w:cs="Times New Roman"/>
          <w:b/>
          <w:bCs/>
          <w:i/>
          <w:iCs/>
          <w:color w:val="000000" w:themeColor="text1"/>
          <w14:textFill>
            <w14:solidFill>
              <w14:schemeClr w14:val="tx1"/>
            </w14:solidFill>
          </w14:textFill>
        </w:rPr>
      </w:pPr>
      <w:r>
        <w:rPr>
          <w:rFonts w:ascii="Times New Roman" w:hAnsi="Times New Roman" w:cs="Times New Roman"/>
          <w:b/>
          <w:bCs/>
          <w:i/>
          <w:iCs/>
          <w:color w:val="000000" w:themeColor="text1"/>
          <w14:textFill>
            <w14:solidFill>
              <w14:schemeClr w14:val="tx1"/>
            </w14:solidFill>
          </w14:textFill>
        </w:rPr>
        <w:t>XCR-metadata construction</w:t>
      </w:r>
    </w:p>
    <w:p w14:paraId="41F960E3">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To construct a comprehensive spatially-resolved single-cell XCR metadata table, we integrated outputs from MiXCR and spatial barcode mapping. First, we parsed the barcode-mapped FASTQ file to create a dictionary linking each read ID to its spatial coordinates (x, y) and its corresponding CID and UMI. Concurrently, information from the MiXCR clones file, including CDR3 amino acid/nucleotide sequences and isotype data, was loaded into memory.</w:t>
      </w:r>
    </w:p>
    <w:p w14:paraId="1706B684">
      <w:pPr>
        <w:spacing w:line="360" w:lineRule="auto"/>
        <w:jc w:val="both"/>
        <w:rPr>
          <w:rFonts w:ascii="Times New Roman" w:hAnsi="Times New Roman" w:cs="Times New Roman"/>
          <w:color w:val="000000" w:themeColor="text1"/>
          <w14:textFill>
            <w14:solidFill>
              <w14:schemeClr w14:val="tx1"/>
            </w14:solidFill>
          </w14:textFill>
        </w:rPr>
      </w:pPr>
    </w:p>
    <w:p w14:paraId="77949574">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We then processed the MiXCR alignments file, iterating through each aligned read. For reads successfully associated with both a spatial coordinate and a valid clone ID, we merged the alignment details (V/D/J/C gene hits), clone properties (CDR3 sequences, isotype), and spatial information (CID, UMI, x, y coordinates). This integrated information was written to a temporary file. Finally, this intermediate file was loaded into a pandas DataFrame. We further processed the data by parsing CDR3 start/end positions from the MiXCR refPoints field and classified clones as 'Functional' or 'Non-functional' based on the presence of stop codons or frameshifts in the CDR3 amino acid sequence. The resulting table, containing detailed annotations for each TCR/BCR read, was saved as the final metadata file.</w:t>
      </w:r>
    </w:p>
    <w:p w14:paraId="1A36897D">
      <w:pPr>
        <w:spacing w:line="360" w:lineRule="auto"/>
        <w:jc w:val="both"/>
        <w:rPr>
          <w:rFonts w:ascii="Times New Roman" w:hAnsi="Times New Roman" w:cs="Times New Roman"/>
          <w:color w:val="000000" w:themeColor="text1"/>
          <w14:textFill>
            <w14:solidFill>
              <w14:schemeClr w14:val="tx1"/>
            </w14:solidFill>
          </w14:textFill>
        </w:rPr>
      </w:pPr>
    </w:p>
    <w:p w14:paraId="39454E1D">
      <w:pPr>
        <w:spacing w:line="360" w:lineRule="auto"/>
        <w:jc w:val="both"/>
        <w:rPr>
          <w:rFonts w:ascii="Times New Roman" w:hAnsi="Times New Roman" w:cs="Times New Roman"/>
          <w:b/>
          <w:bCs/>
          <w:i/>
          <w:iCs/>
          <w:color w:val="000000" w:themeColor="text1"/>
          <w14:textFill>
            <w14:solidFill>
              <w14:schemeClr w14:val="tx1"/>
            </w14:solidFill>
          </w14:textFill>
        </w:rPr>
      </w:pPr>
      <w:r>
        <w:rPr>
          <w:rFonts w:ascii="Times New Roman" w:hAnsi="Times New Roman" w:cs="Times New Roman"/>
          <w:b/>
          <w:bCs/>
          <w:i/>
          <w:iCs/>
          <w:color w:val="000000" w:themeColor="text1"/>
          <w14:textFill>
            <w14:solidFill>
              <w14:schemeClr w14:val="tx1"/>
            </w14:solidFill>
          </w14:textFill>
        </w:rPr>
        <w:t>Cell segmentation and manual check</w:t>
      </w:r>
    </w:p>
    <w:p w14:paraId="32D26FE0">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Cell segmentation: Single-cell segmentation was performed using the cellbin2 pipeline developed by STOmics (https://github.com/STOmics/cellbin2). Following the initial segmentation, the boundary of each identified cell was expanded by 10 pixels using a morphological dilation operation to ensure the capture of the complete cellular area.</w:t>
      </w:r>
    </w:p>
    <w:p w14:paraId="6F7F3E00">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Manual check: For quality control, the performance of the segmentation was manually validated. We randomly selected ten fields of view (FOVs) from the segmented ssDNA image of the target sample. The segmentation accuracy within these FOVs was then qualitatively assessed by visual inspection to confirm the effectiveness of the cell delineation.</w:t>
      </w:r>
    </w:p>
    <w:p w14:paraId="7F7A732B">
      <w:pPr>
        <w:spacing w:line="360" w:lineRule="auto"/>
        <w:jc w:val="both"/>
        <w:rPr>
          <w:rFonts w:ascii="Times New Roman" w:hAnsi="Times New Roman" w:cs="Times New Roman"/>
          <w:color w:val="000000" w:themeColor="text1"/>
          <w14:textFill>
            <w14:solidFill>
              <w14:schemeClr w14:val="tx1"/>
            </w14:solidFill>
          </w14:textFill>
        </w:rPr>
      </w:pPr>
    </w:p>
    <w:p w14:paraId="17A12B7D">
      <w:pPr>
        <w:spacing w:line="360" w:lineRule="auto"/>
        <w:jc w:val="both"/>
        <w:rPr>
          <w:rFonts w:ascii="Times New Roman" w:hAnsi="Times New Roman" w:cs="Times New Roman"/>
          <w:b/>
          <w:bCs/>
          <w:i/>
          <w:iCs/>
          <w:color w:val="000000" w:themeColor="text1"/>
          <w14:textFill>
            <w14:solidFill>
              <w14:schemeClr w14:val="tx1"/>
            </w14:solidFill>
          </w14:textFill>
        </w:rPr>
      </w:pPr>
      <w:r>
        <w:rPr>
          <w:rFonts w:ascii="Times New Roman" w:hAnsi="Times New Roman" w:cs="Times New Roman"/>
          <w:b/>
          <w:bCs/>
          <w:i/>
          <w:iCs/>
          <w:color w:val="000000" w:themeColor="text1"/>
          <w14:textFill>
            <w14:solidFill>
              <w14:schemeClr w14:val="tx1"/>
            </w14:solidFill>
          </w14:textFill>
        </w:rPr>
        <w:t>XCR clone reads allocation</w:t>
      </w:r>
    </w:p>
    <w:p w14:paraId="1D0E1F6C">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High-resolution cell-segmentation polygons were stored in an STRtree spatial index (Shapely v2.0.6) and intersected with XCR reads coordinates to assign each read to a single cell. Cells were retained if they contained ≥4 functional receptor UMIs. For every TCR (TRA, TRB) or BCR (IGH, IGK, IGL) chain, candidate UMIs were first collapsed into CDR3 amino-acid sequences. When ≤10 distinct CDR3 variants were observed, UMIs were de-duplicated by majority vote, and the most abundant CDR3 was adopted as the chain-level consensus. Cells exhibiting more than one productive chain per locus were resolved to a single clonotype by the same majority rule. The resulting clonotype identifiers were appended to the single-cell metadata for downstream spatial analyses.</w:t>
      </w:r>
    </w:p>
    <w:p w14:paraId="41D830E0">
      <w:pPr>
        <w:spacing w:line="360" w:lineRule="auto"/>
        <w:jc w:val="both"/>
        <w:rPr>
          <w:rFonts w:ascii="Times New Roman" w:hAnsi="Times New Roman" w:cs="Times New Roman"/>
          <w:color w:val="000000" w:themeColor="text1"/>
          <w14:textFill>
            <w14:solidFill>
              <w14:schemeClr w14:val="tx1"/>
            </w14:solidFill>
          </w14:textFill>
        </w:rPr>
      </w:pPr>
    </w:p>
    <w:p w14:paraId="1DD7D586">
      <w:pPr>
        <w:spacing w:line="360" w:lineRule="auto"/>
        <w:jc w:val="both"/>
        <w:rPr>
          <w:rFonts w:ascii="Times New Roman" w:hAnsi="Times New Roman" w:cs="Times New Roman"/>
          <w:b/>
          <w:bCs/>
          <w:i/>
          <w:iCs/>
          <w:color w:val="000000" w:themeColor="text1"/>
          <w14:textFill>
            <w14:solidFill>
              <w14:schemeClr w14:val="tx1"/>
            </w14:solidFill>
          </w14:textFill>
        </w:rPr>
      </w:pPr>
      <w:r>
        <w:rPr>
          <w:rFonts w:ascii="Times New Roman" w:hAnsi="Times New Roman" w:cs="Times New Roman"/>
          <w:b/>
          <w:bCs/>
          <w:i/>
          <w:iCs/>
          <w:color w:val="000000" w:themeColor="text1"/>
          <w14:textFill>
            <w14:solidFill>
              <w14:schemeClr w14:val="tx1"/>
            </w14:solidFill>
          </w14:textFill>
        </w:rPr>
        <w:t>Spatial plot visualization</w:t>
      </w:r>
    </w:p>
    <w:p w14:paraId="7C27287A">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b/>
          <w:bCs/>
          <w:i/>
          <w:iCs/>
          <w:color w:val="000000" w:themeColor="text1"/>
          <w14:textFill>
            <w14:solidFill>
              <w14:schemeClr w14:val="tx1"/>
            </w14:solidFill>
          </w14:textFill>
        </w:rPr>
        <w:t xml:space="preserve">kde plot </w:t>
      </w:r>
    </w:p>
    <w:p w14:paraId="0548D65F">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we computed a two-dimensional kernel-density estimate (KDE) using weighted bivariate Gaussian kernels. Each retained cell i with valid Cartesian coordinates (xᵢ, yᵢ) and ≥1 high-confidence mutation call was assigned a weight equal to its mutation-percentage (mutated reads / total reads). Cells without detectable variants were excluded. Bandwidth selection followed Scott’s rule and was further scaled by a factor of 0.9 to balance smoothing against preservation of local spatial structure; kernels were truncated at 0.2 standard deviations (cut = 0.2) to constrain density estimation within the tissue boundary. The resulting probability density surface was visualized as unfilled contour lines using the perceptually uniform ‘inferno’ colormap and overlaid on a dark-background style sheet to maximize contrast for print reproduction.</w:t>
      </w:r>
    </w:p>
    <w:p w14:paraId="0964576E">
      <w:pPr>
        <w:spacing w:line="360" w:lineRule="auto"/>
        <w:jc w:val="both"/>
        <w:rPr>
          <w:rFonts w:ascii="Times New Roman" w:hAnsi="Times New Roman" w:cs="Times New Roman"/>
          <w:b/>
          <w:bCs/>
          <w:i/>
          <w:iCs/>
          <w:color w:val="000000" w:themeColor="text1"/>
          <w14:textFill>
            <w14:solidFill>
              <w14:schemeClr w14:val="tx1"/>
            </w14:solidFill>
          </w14:textFill>
        </w:rPr>
      </w:pPr>
      <w:r>
        <w:rPr>
          <w:rFonts w:ascii="Times New Roman" w:hAnsi="Times New Roman" w:cs="Times New Roman"/>
          <w:b/>
          <w:bCs/>
          <w:i/>
          <w:iCs/>
          <w:color w:val="000000" w:themeColor="text1"/>
          <w14:textFill>
            <w14:solidFill>
              <w14:schemeClr w14:val="tx1"/>
            </w14:solidFill>
          </w14:textFill>
        </w:rPr>
        <w:t>tissue outline calculation</w:t>
      </w:r>
    </w:p>
    <w:p w14:paraId="697AD7EC">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The physical tissue outline was reconstructed from 50-μm binned spatial coordinates. Original (x, y) positions were rounded to the nearest bin center and cast onto a binary occupancy image of dimensions (max(Y)+1, max(X)+1), assigning a value of 255 to pixels containing ≥1 cell and 0 otherwise. Canny（CV2 v4.8.0） edge detection was applied to this binary mask to extract the outermost tissue contour. Detected edge pixels were subsequently re-mapped to micron-scale coordinates and exported as a polygonal boundary file for downstream spatial analyses.</w:t>
      </w:r>
    </w:p>
    <w:p w14:paraId="28BA6515">
      <w:pPr>
        <w:spacing w:line="360" w:lineRule="auto"/>
        <w:jc w:val="both"/>
        <w:rPr>
          <w:rFonts w:ascii="Times New Roman" w:hAnsi="Times New Roman" w:cs="Times New Roman"/>
          <w:b/>
          <w:bCs/>
          <w:i/>
          <w:iCs/>
          <w:color w:val="000000" w:themeColor="text1"/>
          <w14:textFill>
            <w14:solidFill>
              <w14:schemeClr w14:val="tx1"/>
            </w14:solidFill>
          </w14:textFill>
        </w:rPr>
      </w:pPr>
      <w:r>
        <w:rPr>
          <w:rFonts w:ascii="Times New Roman" w:hAnsi="Times New Roman" w:cs="Times New Roman"/>
          <w:b/>
          <w:bCs/>
          <w:i/>
          <w:iCs/>
          <w:color w:val="000000" w:themeColor="text1"/>
          <w14:textFill>
            <w14:solidFill>
              <w14:schemeClr w14:val="tx1"/>
            </w14:solidFill>
          </w14:textFill>
        </w:rPr>
        <w:t xml:space="preserve">cellbin polygon plot </w:t>
      </w:r>
    </w:p>
    <w:p w14:paraId="11C4A322">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High-resolution cell segmentation masks were converted into polygonal vertices and smoothed with a periodic cubic spline (smoothness = 0.5) to eliminate imaging artefacts while retaining biologically relevant morphology. Polygons comprising fewer than three vertices were discarded. The resulting paths were rendered as 0.1-pt white outlines with zero fill using Matplotlib（v3.7.1） PathPatch objects and aggregated into a PatchCollection for GPU-accelerated display.</w:t>
      </w:r>
    </w:p>
    <w:p w14:paraId="3FB31449">
      <w:pPr>
        <w:spacing w:line="360" w:lineRule="auto"/>
        <w:jc w:val="both"/>
        <w:rPr>
          <w:rFonts w:ascii="Times New Roman" w:hAnsi="Times New Roman" w:cs="Times New Roman"/>
          <w:color w:val="000000" w:themeColor="text1"/>
          <w14:textFill>
            <w14:solidFill>
              <w14:schemeClr w14:val="tx1"/>
            </w14:solidFill>
          </w14:textFill>
        </w:rPr>
      </w:pPr>
    </w:p>
    <w:p w14:paraId="541E128E">
      <w:pPr>
        <w:spacing w:line="360" w:lineRule="auto"/>
        <w:jc w:val="both"/>
        <w:rPr>
          <w:rFonts w:ascii="Times New Roman" w:hAnsi="Times New Roman" w:cs="Times New Roman"/>
          <w:b/>
          <w:bCs/>
          <w:i/>
          <w:iCs/>
          <w:color w:val="000000" w:themeColor="text1"/>
          <w14:textFill>
            <w14:solidFill>
              <w14:schemeClr w14:val="tx1"/>
            </w14:solidFill>
          </w14:textFill>
        </w:rPr>
      </w:pPr>
      <w:r>
        <w:rPr>
          <w:rFonts w:ascii="Times New Roman" w:hAnsi="Times New Roman" w:cs="Times New Roman"/>
          <w:b/>
          <w:bCs/>
          <w:i/>
          <w:iCs/>
          <w:color w:val="000000" w:themeColor="text1"/>
          <w14:textFill>
            <w14:solidFill>
              <w14:schemeClr w14:val="tx1"/>
            </w14:solidFill>
          </w14:textFill>
        </w:rPr>
        <w:t>Hypermutation calculation, clone family definition and lineage tree construction</w:t>
      </w:r>
    </w:p>
    <w:p w14:paraId="20BAA9DB">
      <w:pPr>
        <w:spacing w:line="360" w:lineRule="auto"/>
        <w:jc w:val="both"/>
        <w:rPr>
          <w:rFonts w:ascii="Times New Roman" w:hAnsi="Times New Roman" w:cs="Times New Roman"/>
          <w:b/>
          <w:bCs/>
          <w:i/>
          <w:iCs/>
          <w:color w:val="000000" w:themeColor="text1"/>
          <w14:textFill>
            <w14:solidFill>
              <w14:schemeClr w14:val="tx1"/>
            </w14:solidFill>
          </w14:textFill>
        </w:rPr>
      </w:pPr>
      <w:r>
        <w:rPr>
          <w:rFonts w:ascii="Times New Roman" w:hAnsi="Times New Roman" w:cs="Times New Roman"/>
          <w:b/>
          <w:bCs/>
          <w:i/>
          <w:iCs/>
          <w:color w:val="000000" w:themeColor="text1"/>
          <w14:textFill>
            <w14:solidFill>
              <w14:schemeClr w14:val="tx1"/>
            </w14:solidFill>
          </w14:textFill>
        </w:rPr>
        <w:t>Hypermutation calculation</w:t>
      </w:r>
    </w:p>
    <w:p w14:paraId="3412E8FD">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Clonal B-cell clusters were first defined with the DefineClones workflow (SHazaM v1.1.0)</w:t>
      </w:r>
      <w:r>
        <w:rPr>
          <w:rFonts w:ascii="Times New Roman" w:hAnsi="Times New Roman" w:cs="Times New Roman"/>
          <w:color w:val="000000" w:themeColor="text1"/>
          <w14:textFill>
            <w14:solidFill>
              <w14:schemeClr w14:val="tx1"/>
            </w14:solidFill>
          </w14:textFill>
        </w:rPr>
        <w:fldChar w:fldCharType="begin">
          <w:fldData xml:space="preserve">PEVuZE5vdGU+PENpdGU+PEF1dGhvcj5HdXB0YTwvQXV0aG9yPjxZZWFyPjIwMTU8L1llYXI+PFJl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PEVuZE5vdGU+PENpdGU+PEF1dGhvcj5HdXB0YTwvQXV0aG9yPjxZZWFyPjIwMTU8L1llYXI+PFJl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116</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Pairwise nucleotide distances between full-length IGH heavy-chain sequences were computed using distToNearest with length-normalised Hamming distances to account for junction-length variability. The bimodal distance-to-nearest distribution was interrogated with findThreshold to obtain an empirical cut-off separating bona-fide clonal relatives from singletons; DefineClones.py was then executed with this threshold to assign each cell a unique clone_family_id. Next, clone annotations were mapped onto the spatial transcriptome by linking clone_family_id to corresponding cellIDs. Cells lacking clone assignments were excluded. For each clone family comprising &gt;1 distinct IGH CDR3α amino-acid sequence, Euclidean distances between constituent cells were calculated. Cells separated by ≤50 μm were classified as spatially aggregated hypermutating clones (shm = ‘yes’). all others were designated non-aggregated (shm = ‘no’).</w:t>
      </w:r>
    </w:p>
    <w:p w14:paraId="5480EEC0">
      <w:pPr>
        <w:spacing w:line="360" w:lineRule="auto"/>
        <w:jc w:val="both"/>
        <w:rPr>
          <w:rFonts w:ascii="Times New Roman" w:hAnsi="Times New Roman" w:cs="Times New Roman"/>
          <w:b/>
          <w:bCs/>
          <w:i/>
          <w:iCs/>
          <w:color w:val="000000" w:themeColor="text1"/>
          <w14:textFill>
            <w14:solidFill>
              <w14:schemeClr w14:val="tx1"/>
            </w14:solidFill>
          </w14:textFill>
        </w:rPr>
      </w:pPr>
      <w:r>
        <w:rPr>
          <w:rFonts w:ascii="Times New Roman" w:hAnsi="Times New Roman" w:cs="Times New Roman"/>
          <w:b/>
          <w:bCs/>
          <w:i/>
          <w:iCs/>
          <w:color w:val="000000" w:themeColor="text1"/>
          <w14:textFill>
            <w14:solidFill>
              <w14:schemeClr w14:val="tx1"/>
            </w14:solidFill>
          </w14:textFill>
        </w:rPr>
        <w:t>clone family definition</w:t>
      </w:r>
    </w:p>
    <w:p w14:paraId="71542878">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IGH clonotypes were delineated using the DefineClones workflow. Pairwise nucleotide distances between full-length IGH sequences were first calculated with the distToNearest function, employing length-normalised Hamming distances to account for variable junction lengths. The resulting bimodal distance-to-nearest distribution was analysed via findThreshold to determine the empirical cut-off maximising the separation between clonally related cells and singletons. Cells were subsequently assigned to clone_family_id groups by executing DefineClones.py with this threshold.</w:t>
      </w:r>
    </w:p>
    <w:p w14:paraId="44A172F0">
      <w:pPr>
        <w:spacing w:line="360" w:lineRule="auto"/>
        <w:jc w:val="both"/>
        <w:rPr>
          <w:rFonts w:ascii="Times New Roman" w:hAnsi="Times New Roman" w:cs="Times New Roman"/>
          <w:b/>
          <w:bCs/>
          <w:i/>
          <w:iCs/>
          <w:color w:val="000000" w:themeColor="text1"/>
          <w14:textFill>
            <w14:solidFill>
              <w14:schemeClr w14:val="tx1"/>
            </w14:solidFill>
          </w14:textFill>
        </w:rPr>
      </w:pPr>
      <w:r>
        <w:rPr>
          <w:rFonts w:ascii="Times New Roman" w:hAnsi="Times New Roman" w:cs="Times New Roman"/>
          <w:b/>
          <w:bCs/>
          <w:i/>
          <w:iCs/>
          <w:color w:val="000000" w:themeColor="text1"/>
          <w14:textFill>
            <w14:solidFill>
              <w14:schemeClr w14:val="tx1"/>
            </w14:solidFill>
          </w14:textFill>
        </w:rPr>
        <w:t>lineage tree construction</w:t>
      </w:r>
    </w:p>
    <w:p w14:paraId="00C337E2">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BCR sequences derived from Stereo-seq slides were processed with Change-O (v1.2.0)</w:t>
      </w:r>
      <w:r>
        <w:rPr>
          <w:rFonts w:ascii="Times New Roman" w:hAnsi="Times New Roman" w:cs="Times New Roman"/>
          <w:color w:val="000000" w:themeColor="text1"/>
          <w14:textFill>
            <w14:solidFill>
              <w14:schemeClr w14:val="tx1"/>
            </w14:solidFill>
          </w14:textFill>
        </w:rPr>
        <w:fldChar w:fldCharType="begin">
          <w:fldData xml:space="preserve">PEVuZE5vdGU+PENpdGU+PEF1dGhvcj5HdXB0YTwvQXV0aG9yPjxZZWFyPjIwMTU8L1llYXI+PFJl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PEVuZE5vdGU+PENpdGU+PEF1dGhvcj5HdXB0YTwvQXV0aG9yPjxZZWFyPjIwMTU8L1llYXI+PFJl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116</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Only full-length, in-frame CDR3 regions lacking insertions or deletions were retained.  Putative germline V segments were reconstructed by reverting observed point mutations to the IMGT reference and re-introducing alignment gaps required for phylogenetic reconstruction.  Cells exhibiting identical V-D-J rearrangements were grouped into clone families. The twenty largest IgG-switched families were selected for downstream analysis. For each clone, a ChangeoClone object was instantiated in alakazam v1.2.0, and a maximum-parsimony tree was inferred with PHYLIP dnapars (v3.697) using the germline sequence as the outgroup root.  Internal and terminal nodes were annotated with DFS traversal order and isotype status (IGHM, IGHG, IGE, IGA, IGHD).  Node size was scaled by UMI count, node color encoded isotype, and BFS depth was adopted as an evolutionary distance metric.  Cell barcodes were mapped to 50-μm Cartesian bins to overlay lineage depth onto tissue sections.  Annotated phylogenetic trees and corresponding metadata tables were exported in Newick and CSV formats, respectively.</w:t>
      </w:r>
    </w:p>
    <w:p w14:paraId="5C4392A5">
      <w:pPr>
        <w:spacing w:line="360" w:lineRule="auto"/>
        <w:jc w:val="both"/>
        <w:rPr>
          <w:rFonts w:ascii="Times New Roman" w:hAnsi="Times New Roman" w:cs="Times New Roman"/>
          <w:color w:val="000000" w:themeColor="text1"/>
          <w14:textFill>
            <w14:solidFill>
              <w14:schemeClr w14:val="tx1"/>
            </w14:solidFill>
          </w14:textFill>
        </w:rPr>
      </w:pPr>
    </w:p>
    <w:p w14:paraId="275DB0F7">
      <w:pPr>
        <w:spacing w:line="360" w:lineRule="auto"/>
        <w:jc w:val="both"/>
        <w:rPr>
          <w:rFonts w:ascii="Times New Roman" w:hAnsi="Times New Roman" w:cs="Times New Roman"/>
          <w:b/>
          <w:bCs/>
          <w:i/>
          <w:iCs/>
          <w:color w:val="000000" w:themeColor="text1"/>
          <w14:textFill>
            <w14:solidFill>
              <w14:schemeClr w14:val="tx1"/>
            </w14:solidFill>
          </w14:textFill>
        </w:rPr>
      </w:pPr>
      <w:r>
        <w:rPr>
          <w:rFonts w:ascii="Times New Roman" w:hAnsi="Times New Roman" w:cs="Times New Roman"/>
          <w:b/>
          <w:bCs/>
          <w:i/>
          <w:iCs/>
          <w:color w:val="000000" w:themeColor="text1"/>
          <w14:textFill>
            <w14:solidFill>
              <w14:schemeClr w14:val="tx1"/>
            </w14:solidFill>
          </w14:textFill>
        </w:rPr>
        <w:t>CSR definition and normalization</w:t>
      </w:r>
    </w:p>
    <w:p w14:paraId="505ABDAF">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Constant-region expression values for nine immunoglobulin heavy-chain genes (IGHG1/2/3/4, IGHA1/2, IGHM, IGHD, IGHE) were extracted from the filtered gene-by-cell matrix stored in the Anndata object. Transcript counts were binarised: ≥1 UMI was scored as “1” (presence) and 0 UMI as “0” (absence). Composite IGHG and IGHA categories were considered positive if any constituent gene was detected. Each cell was then assigned a CSR status: “NA” (no isotype detected), “no CSR” (exactly one isotype), or “CSR” (≥2 distinct isotypes). For CSR-positive cells, pairwise co-occurrence frequencies of all isotype combinations were tabulated into a symmetric contingency matrix. Matrices were generated independently for LA-PCA (n = X cells) and LA-TLS (n = Y cells) sub-populations, row-normalised to the respective cell counts, and concatenated for comparative visualisation. Heatmaps were rendered with seaborn v0.13.2 using the RdBu_r colormap and lower-triangle masking to eliminate redundancy.</w:t>
      </w:r>
    </w:p>
    <w:p w14:paraId="442BC721">
      <w:pPr>
        <w:spacing w:line="360" w:lineRule="auto"/>
        <w:jc w:val="both"/>
        <w:rPr>
          <w:rFonts w:ascii="Times New Roman" w:hAnsi="Times New Roman" w:cs="Times New Roman"/>
          <w:color w:val="000000" w:themeColor="text1"/>
          <w14:textFill>
            <w14:solidFill>
              <w14:schemeClr w14:val="tx1"/>
            </w14:solidFill>
          </w14:textFill>
        </w:rPr>
      </w:pPr>
    </w:p>
    <w:p w14:paraId="5E830DAF">
      <w:pPr>
        <w:spacing w:line="360" w:lineRule="auto"/>
        <w:jc w:val="both"/>
        <w:rPr>
          <w:rFonts w:ascii="Times New Roman" w:hAnsi="Times New Roman" w:cs="Times New Roman"/>
          <w:b/>
          <w:bCs/>
          <w:i/>
          <w:iCs/>
          <w:color w:val="000000" w:themeColor="text1"/>
          <w14:textFill>
            <w14:solidFill>
              <w14:schemeClr w14:val="tx1"/>
            </w14:solidFill>
          </w14:textFill>
        </w:rPr>
      </w:pPr>
      <w:r>
        <w:rPr>
          <w:rFonts w:ascii="Times New Roman" w:hAnsi="Times New Roman" w:cs="Times New Roman"/>
          <w:b/>
          <w:bCs/>
          <w:i/>
          <w:iCs/>
          <w:color w:val="000000" w:themeColor="text1"/>
          <w14:textFill>
            <w14:solidFill>
              <w14:schemeClr w14:val="tx1"/>
            </w14:solidFill>
          </w14:textFill>
        </w:rPr>
        <w:t>Quiver map construction</w:t>
      </w:r>
    </w:p>
    <w:p w14:paraId="64B0E477">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Pseudotime inference and directional velocity mapping for B-to-plasma-cell transition  </w:t>
      </w:r>
    </w:p>
    <w:p w14:paraId="713986AA">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Eleven Stereo-seq datasets were concatenated in Scanpy (v1.9.8)</w:t>
      </w:r>
      <w:r>
        <w:rPr>
          <w:rFonts w:ascii="Times New Roman" w:hAnsi="Times New Roman" w:cs="Times New Roman"/>
          <w:color w:val="000000" w:themeColor="text1"/>
          <w14:textFill>
            <w14:solidFill>
              <w14:schemeClr w14:val="tx1"/>
            </w14:solidFill>
          </w14:textFill>
        </w:rPr>
        <w:fldChar w:fldCharType="begin">
          <w:fldData xml:space="preserve">PEVuZE5vdGU+PENpdGU+PEF1dGhvcj5Xb2xmPC9BdXRob3I+PFllYXI+MjAxODwvWWVhcj48UmVj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PEVuZE5vdGU+PENpdGU+PEF1dGhvcj5Xb2xmPC9BdXRob3I+PFllYXI+MjAxODwvWWVhcj48UmVj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117</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barcode-deduplicated, and annotated with spatial coordinates. Transcriptional pseudotime was calculated on a per-cell basis as pseudotime = log2[(XBP1 + JCHAIN + IRF4 + PRDM1 + 1) / (PAX5 + 1)], where counts are library-size-normalised. Slide D06047A2 was subset to TLS cluster 3 (annotated B/plasma cells). A 50-nearest-neighbour graph was constructed with edge weights = 1 / Euclidean distance. Velocity vectors were derived from the pseudotime gradient on this graph, projected onto a uniform 50 × 50 spatial grid via bilinear interpolation, and rendered as streamlines with Matplotlib v3.7.1.</w:t>
      </w:r>
    </w:p>
    <w:p w14:paraId="46F01501">
      <w:pPr>
        <w:spacing w:line="360" w:lineRule="auto"/>
        <w:jc w:val="both"/>
        <w:rPr>
          <w:rFonts w:ascii="Times New Roman" w:hAnsi="Times New Roman" w:cs="Times New Roman"/>
          <w:color w:val="000000" w:themeColor="text1"/>
          <w14:textFill>
            <w14:solidFill>
              <w14:schemeClr w14:val="tx1"/>
            </w14:solidFill>
          </w14:textFill>
        </w:rPr>
      </w:pPr>
    </w:p>
    <w:p w14:paraId="03629AC3">
      <w:pPr>
        <w:spacing w:line="360" w:lineRule="auto"/>
        <w:jc w:val="both"/>
        <w:rPr>
          <w:rFonts w:ascii="Times New Roman" w:hAnsi="Times New Roman" w:cs="Times New Roman"/>
          <w:b/>
          <w:bCs/>
          <w:i/>
          <w:iCs/>
          <w:color w:val="000000" w:themeColor="text1"/>
          <w14:textFill>
            <w14:solidFill>
              <w14:schemeClr w14:val="tx1"/>
            </w14:solidFill>
          </w14:textFill>
        </w:rPr>
      </w:pPr>
      <w:r>
        <w:rPr>
          <w:rFonts w:ascii="Times New Roman" w:hAnsi="Times New Roman" w:cs="Times New Roman"/>
          <w:b/>
          <w:bCs/>
          <w:i/>
          <w:iCs/>
          <w:color w:val="000000" w:themeColor="text1"/>
          <w14:textFill>
            <w14:solidFill>
              <w14:schemeClr w14:val="tx1"/>
            </w14:solidFill>
          </w14:textFill>
        </w:rPr>
        <w:t>TLS and PCA gene signature score calculation</w:t>
      </w:r>
    </w:p>
    <w:p w14:paraId="78D7E4AE">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TLS and PCA gene-signature scores were computed in Scanpy v1.9.8: plasma-cell abundance (PCA) was quantified with IGKC, IGHG4, IGHG1 and IGLC1–7 (≥5 % spot prevalence); TLS activity with TRBC1/2, TRAC, CD3E/D/G, MS4A1, CXCL13 and FDCSP. Log-normalised expression was scored with sc.tl.score_genes and the continuous values stored in adata.obs for downstream spatial analyses.</w:t>
      </w:r>
    </w:p>
    <w:p w14:paraId="0D6CF01C">
      <w:pPr>
        <w:spacing w:line="360" w:lineRule="auto"/>
        <w:jc w:val="both"/>
        <w:rPr>
          <w:rFonts w:ascii="Times New Roman" w:hAnsi="Times New Roman" w:cs="Times New Roman"/>
          <w:color w:val="000000" w:themeColor="text1"/>
          <w14:textFill>
            <w14:solidFill>
              <w14:schemeClr w14:val="tx1"/>
            </w14:solidFill>
          </w14:textFill>
        </w:rPr>
      </w:pPr>
    </w:p>
    <w:p w14:paraId="27441041">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b/>
          <w:bCs/>
          <w:i/>
          <w:iCs/>
          <w:color w:val="000000" w:themeColor="text1"/>
          <w14:textFill>
            <w14:solidFill>
              <w14:schemeClr w14:val="tx1"/>
            </w14:solidFill>
          </w14:textFill>
        </w:rPr>
        <w:t>B/plasma cell pseudotime construction</w:t>
      </w:r>
    </w:p>
    <w:p w14:paraId="79305C49">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leven Stereo-seq datasets (D06047A2–D06050E4, D06053D2) were imported into Omicverse (v1.7.1)</w:t>
      </w:r>
      <w:r>
        <w:rPr>
          <w:rFonts w:ascii="Times New Roman" w:hAnsi="Times New Roman" w:cs="Times New Roman"/>
          <w:color w:val="000000" w:themeColor="text1"/>
          <w14:textFill>
            <w14:solidFill>
              <w14:schemeClr w14:val="tx1"/>
            </w14:solidFill>
          </w14:textFill>
        </w:rPr>
        <w:fldChar w:fldCharType="begin">
          <w:fldData xml:space="preserve">PEVuZE5vdGU+PENpdGU+PEF1dGhvcj5aZW5nPC9BdXRob3I+PFllYXI+MjAyNDwvWWVhcj48UmVj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PEVuZE5vdGU+PENpdGU+PEF1dGhvcj5aZW5nPC9BdXRob3I+PFllYXI+MjAyNDwvWWVhcj48UmVj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44</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concatenated, and batch-corrected using Harmony. Spatial bins were annotated by left-joining coordinates with the expert-curated LA_bin50_meta.csv. After library-size normalisation to 10,000 counts per bin and log-transformation, a B-to-plasma-cell pseudotime score was calculated as log2[(XBP1 + JCHAIN + IRF4 + PRDM1 + 1)/(PAX5 + 1)]. B-lineage cells located within lymphoid aggregates (LA-TLS or LA-PCA; n = 65 812) were retained. Pearson correlations between each gene’s expression and the pseudotime score identified the 20 most strongly associated genes; their trajectories were visualised by third-order polynomial regression.</w:t>
      </w:r>
    </w:p>
    <w:p w14:paraId="4F515215">
      <w:pPr>
        <w:spacing w:line="360" w:lineRule="auto"/>
        <w:jc w:val="both"/>
        <w:rPr>
          <w:rFonts w:ascii="Times New Roman" w:hAnsi="Times New Roman" w:cs="Times New Roman"/>
          <w:color w:val="000000" w:themeColor="text1"/>
          <w14:textFill>
            <w14:solidFill>
              <w14:schemeClr w14:val="tx1"/>
            </w14:solidFill>
          </w14:textFill>
        </w:rPr>
      </w:pPr>
    </w:p>
    <w:p w14:paraId="7DC6C951">
      <w:pPr>
        <w:spacing w:line="360" w:lineRule="auto"/>
        <w:jc w:val="both"/>
        <w:rPr>
          <w:rFonts w:ascii="Times New Roman" w:hAnsi="Times New Roman" w:cs="Times New Roman"/>
          <w:b/>
          <w:bCs/>
          <w:i/>
          <w:iCs/>
          <w:color w:val="000000" w:themeColor="text1"/>
          <w14:textFill>
            <w14:solidFill>
              <w14:schemeClr w14:val="tx1"/>
            </w14:solidFill>
          </w14:textFill>
        </w:rPr>
      </w:pPr>
      <w:r>
        <w:rPr>
          <w:rFonts w:ascii="Times New Roman" w:hAnsi="Times New Roman" w:cs="Times New Roman"/>
          <w:b/>
          <w:bCs/>
          <w:i/>
          <w:iCs/>
          <w:color w:val="000000" w:themeColor="text1"/>
          <w14:textFill>
            <w14:solidFill>
              <w14:schemeClr w14:val="tx1"/>
            </w14:solidFill>
          </w14:textFill>
        </w:rPr>
        <w:t>iTLS clustering using Density-Based Spatial Clustering</w:t>
      </w:r>
    </w:p>
    <w:p w14:paraId="4E261286">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Spatial coordinates of all DNBs annotated “LA-TLS” at 50-µm resolution were compiled into matrix X </w:t>
      </w:r>
      <w:r>
        <w:rPr>
          <w:rFonts w:ascii="Cambria Math" w:hAnsi="Cambria Math" w:cs="Cambria Math"/>
          <w:color w:val="000000" w:themeColor="text1"/>
          <w14:textFill>
            <w14:solidFill>
              <w14:schemeClr w14:val="tx1"/>
            </w14:solidFill>
          </w14:textFill>
        </w:rPr>
        <w:t>∈</w:t>
      </w:r>
      <w:r>
        <w:rPr>
          <w:rFonts w:ascii="Times New Roman" w:hAnsi="Times New Roman" w:cs="Times New Roman"/>
          <w:color w:val="000000" w:themeColor="text1"/>
          <w14:textFill>
            <w14:solidFill>
              <w14:schemeClr w14:val="tx1"/>
            </w14:solidFill>
          </w14:textFill>
        </w:rPr>
        <w:t xml:space="preserve"> R^</w:t>
      </w:r>
      <w:commentRangeStart w:id="3"/>
      <w:r>
        <w:rPr>
          <w:rFonts w:ascii="Times New Roman" w:hAnsi="Times New Roman" w:cs="Times New Roman"/>
          <w:color w:val="000000" w:themeColor="text1"/>
          <w:highlight w:val="yellow"/>
          <w14:textFill>
            <w14:solidFill>
              <w14:schemeClr w14:val="tx1"/>
            </w14:solidFill>
          </w14:textFill>
        </w:rPr>
        <w:t>(n×2).</w:t>
      </w:r>
      <w:commentRangeEnd w:id="3"/>
      <w:r>
        <w:rPr>
          <w:rStyle w:val="13"/>
          <w:rFonts w:asciiTheme="minorHAnsi" w:hAnsiTheme="minorHAnsi" w:eastAsiaTheme="minorEastAsia" w:cstheme="minorBidi"/>
          <w:kern w:val="2"/>
        </w:rPr>
        <w:commentReference w:id="3"/>
      </w:r>
      <w:r>
        <w:rPr>
          <w:rFonts w:ascii="Times New Roman" w:hAnsi="Times New Roman" w:cs="Times New Roman"/>
          <w:color w:val="000000" w:themeColor="text1"/>
          <w14:textFill>
            <w14:solidFill>
              <w14:schemeClr w14:val="tx1"/>
            </w14:solidFill>
          </w14:textFill>
        </w:rPr>
        <w:t xml:space="preserve">  DBSCAN was applied to X to delineate contiguous TLS foci while excluding background.  To mitigate scale-dependent artefacts, we performed a grid search across linear scaling factors 0.10, 0.11 and 0.12.  At each scale DBSCAN was run with ε = 30 µm and min_samples = 100, parameters chosen empirically to maximise sensitivity without over-fragmentation.  The solution obtained with factor 0.12 yielded the most biologically coherent domains and was retained.  DNBs labelled noise (−1) were discarded, and each remaining cluster was assigned a unique integer ID.  This annotation was propagated to the single-cell AnnData object via a left-join on the composite key “DNB_x_y”, generating the categorical variable `TLScluster` for downstream analysis.</w:t>
      </w:r>
    </w:p>
    <w:p w14:paraId="25A18050">
      <w:pPr>
        <w:spacing w:line="360" w:lineRule="auto"/>
        <w:jc w:val="both"/>
        <w:rPr>
          <w:rFonts w:ascii="Times New Roman" w:hAnsi="Times New Roman" w:cs="Times New Roman"/>
          <w:color w:val="000000" w:themeColor="text1"/>
          <w14:textFill>
            <w14:solidFill>
              <w14:schemeClr w14:val="tx1"/>
            </w14:solidFill>
          </w14:textFill>
        </w:rPr>
      </w:pPr>
    </w:p>
    <w:p w14:paraId="3FC44A8A">
      <w:pPr>
        <w:spacing w:line="360" w:lineRule="auto"/>
        <w:jc w:val="both"/>
        <w:rPr>
          <w:rFonts w:ascii="Times New Roman" w:hAnsi="Times New Roman" w:cs="Times New Roman"/>
          <w:b/>
          <w:bCs/>
          <w:i/>
          <w:iCs/>
          <w:color w:val="000000" w:themeColor="text1"/>
          <w14:textFill>
            <w14:solidFill>
              <w14:schemeClr w14:val="tx1"/>
            </w14:solidFill>
          </w14:textFill>
        </w:rPr>
      </w:pPr>
      <w:r>
        <w:rPr>
          <w:rFonts w:ascii="Times New Roman" w:hAnsi="Times New Roman" w:cs="Times New Roman"/>
          <w:b/>
          <w:bCs/>
          <w:i/>
          <w:iCs/>
          <w:color w:val="000000" w:themeColor="text1"/>
          <w14:textFill>
            <w14:solidFill>
              <w14:schemeClr w14:val="tx1"/>
            </w14:solidFill>
          </w14:textFill>
        </w:rPr>
        <w:t>Annotation of bin50 spots and cell bins</w:t>
      </w:r>
    </w:p>
    <w:p w14:paraId="686C62ED">
      <w:pPr>
        <w:spacing w:line="360" w:lineRule="auto"/>
        <w:jc w:val="both"/>
        <w:rPr>
          <w:rFonts w:ascii="Times New Roman" w:hAnsi="Times New Roman" w:cs="Times New Roman"/>
          <w:b/>
          <w:bCs/>
          <w:i/>
          <w:iCs/>
          <w:color w:val="000000" w:themeColor="text1"/>
          <w14:textFill>
            <w14:solidFill>
              <w14:schemeClr w14:val="tx1"/>
            </w14:solidFill>
          </w14:textFill>
        </w:rPr>
      </w:pPr>
      <w:r>
        <w:rPr>
          <w:rFonts w:ascii="Times New Roman" w:hAnsi="Times New Roman" w:cs="Times New Roman"/>
          <w:b/>
          <w:bCs/>
          <w:i/>
          <w:iCs/>
          <w:color w:val="000000" w:themeColor="text1"/>
          <w14:textFill>
            <w14:solidFill>
              <w14:schemeClr w14:val="tx1"/>
            </w14:solidFill>
          </w14:textFill>
        </w:rPr>
        <w:t>Bin50</w:t>
      </w:r>
    </w:p>
    <w:p w14:paraId="211C134A">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Stereo-seq bin50 matrices were imported into Scanpy. Mitochondrial reads were flagged by “MT-” prefixes and QC metrics inspected without global filtering because of high capture efficiency and low mitochondrial leakage. After log-normalisation and z-scaling of the top 3,000 highly variable genes (Omicverse v1.7.1 “pearson|pearson”), PCA retained the first 50 PCs (&gt;90 % variance). A k-NN graph (k = 15) and Leiden clustering (resolution 1.2) delineated transcriptional communities visualised in UMAP (Omicverse palette 14–28). Cluster-specific markers were then identified with Wilcoxon, t-test and COSG, and the top 3–5 genes per cluster visualised in dot plots for manual cell-type annotation.</w:t>
      </w:r>
    </w:p>
    <w:p w14:paraId="4D1CB4A8">
      <w:pPr>
        <w:spacing w:line="360" w:lineRule="auto"/>
        <w:jc w:val="both"/>
        <w:rPr>
          <w:rFonts w:ascii="Times New Roman" w:hAnsi="Times New Roman" w:cs="Times New Roman"/>
          <w:b/>
          <w:bCs/>
          <w:i/>
          <w:iCs/>
          <w:color w:val="000000" w:themeColor="text1"/>
          <w14:textFill>
            <w14:solidFill>
              <w14:schemeClr w14:val="tx1"/>
            </w14:solidFill>
          </w14:textFill>
        </w:rPr>
      </w:pPr>
      <w:r>
        <w:rPr>
          <w:rFonts w:ascii="Times New Roman" w:hAnsi="Times New Roman" w:cs="Times New Roman"/>
          <w:b/>
          <w:bCs/>
          <w:i/>
          <w:iCs/>
          <w:color w:val="000000" w:themeColor="text1"/>
          <w14:textFill>
            <w14:solidFill>
              <w14:schemeClr w14:val="tx1"/>
            </w14:solidFill>
          </w14:textFill>
        </w:rPr>
        <w:t>Cellbin</w:t>
      </w:r>
    </w:p>
    <w:p w14:paraId="614B6267">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Stereo-seq cell bins were imported into Scanpy as raw counts and gene symbols were de-duplicated. LUAD scRNA-seq (GSE148071; n = 57,218 cells)</w:t>
      </w:r>
      <w:r>
        <w:rPr>
          <w:rFonts w:ascii="Times New Roman" w:hAnsi="Times New Roman" w:cs="Times New Roman"/>
          <w:color w:val="000000" w:themeColor="text1"/>
          <w14:textFill>
            <w14:solidFill>
              <w14:schemeClr w14:val="tx1"/>
            </w14:solidFill>
          </w14:textFill>
        </w:rPr>
        <w:fldChar w:fldCharType="begin">
          <w:fldData xml:space="preserve">PEVuZE5vdGU+PENpdGU+PEF1dGhvcj5XdTwvQXV0aG9yPjxZZWFyPjIwMjE8L1llYXI+PFJlY051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PEVuZE5vdGU+PENpdGU+PEF1dGhvcj5XdTwvQXV0aG9yPjxZZWFyPjIwMjE8L1llYXI+PFJlY051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118</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xml:space="preserve"> served as the reference, annotated with primary (`anno`) and refined sub-type (`anno2`) labels. In a two-step strategy, TACCO (v0.4.0)</w:t>
      </w:r>
      <w:r>
        <w:rPr>
          <w:rFonts w:ascii="Times New Roman" w:hAnsi="Times New Roman" w:cs="Times New Roman"/>
          <w:color w:val="000000" w:themeColor="text1"/>
          <w14:textFill>
            <w14:solidFill>
              <w14:schemeClr w14:val="tx1"/>
            </w14:solidFill>
          </w14:textFill>
        </w:rPr>
        <w:fldChar w:fldCharType="begin">
          <w:fldData xml:space="preserve">PEVuZE5vdGU+PENpdGU+PEF1dGhvcj5NYWdlczwvQXV0aG9yPjxZZWFyPjIwMjM8L1llYXI+PFJl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PEVuZE5vdGU+PENpdGU+PEF1dGhvcj5NYWdlczwvQXV0aG9yPjxZZWFyPjIwMjM8L1llYXI+PFJl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46</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xml:space="preserve"> first mapped each bin to the full reference to assign the highest-probability major cell type (`anno`), then re-mapped each bin within its major class against the corresponding reference subset to obtain sub-types (`anno2`).</w:t>
      </w:r>
    </w:p>
    <w:p w14:paraId="240AED4D">
      <w:pPr>
        <w:spacing w:line="360" w:lineRule="auto"/>
        <w:jc w:val="both"/>
        <w:rPr>
          <w:rFonts w:ascii="Times New Roman" w:hAnsi="Times New Roman" w:cs="Times New Roman"/>
          <w:color w:val="000000" w:themeColor="text1"/>
          <w14:textFill>
            <w14:solidFill>
              <w14:schemeClr w14:val="tx1"/>
            </w14:solidFill>
          </w14:textFill>
        </w:rPr>
      </w:pPr>
    </w:p>
    <w:p w14:paraId="523E5B51">
      <w:pPr>
        <w:spacing w:line="360" w:lineRule="auto"/>
        <w:jc w:val="both"/>
        <w:rPr>
          <w:rFonts w:ascii="Times New Roman" w:hAnsi="Times New Roman" w:cs="Times New Roman"/>
          <w:b/>
          <w:bCs/>
          <w:i/>
          <w:iCs/>
          <w:color w:val="000000" w:themeColor="text1"/>
          <w14:textFill>
            <w14:solidFill>
              <w14:schemeClr w14:val="tx1"/>
            </w14:solidFill>
          </w14:textFill>
        </w:rPr>
      </w:pPr>
      <w:r>
        <w:rPr>
          <w:rFonts w:ascii="Times New Roman" w:hAnsi="Times New Roman" w:cs="Times New Roman"/>
          <w:b/>
          <w:bCs/>
          <w:i/>
          <w:iCs/>
          <w:color w:val="000000" w:themeColor="text1"/>
          <w14:textFill>
            <w14:solidFill>
              <w14:schemeClr w14:val="tx1"/>
            </w14:solidFill>
          </w14:textFill>
        </w:rPr>
        <w:t>Deconvolution spatial bin50 spots</w:t>
      </w:r>
    </w:p>
    <w:p w14:paraId="3D42230B">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single-cell data were converted to an integer count matrix, filtered for genes detected in ≥3 cells, and used to build a spacexr(v2.2.1)</w:t>
      </w:r>
      <w:r>
        <w:rPr>
          <w:rFonts w:ascii="Times New Roman" w:hAnsi="Times New Roman" w:cs="Times New Roman"/>
          <w:color w:val="000000" w:themeColor="text1"/>
          <w14:textFill>
            <w14:solidFill>
              <w14:schemeClr w14:val="tx1"/>
            </w14:solidFill>
          </w14:textFill>
        </w:rPr>
        <w:fldChar w:fldCharType="begin">
          <w:fldData xml:space="preserve">PEVuZE5vdGU+PENpdGU+PEF1dGhvcj5DYWJsZTwvQXV0aG9yPjxZZWFyPjIwMjI8L1llYXI+PFJl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PEVuZE5vdGU+PENpdGU+PEF1dGhvcj5DYWJsZTwvQXV0aG9yPjxZZWFyPjIwMjI8L1llYXI+PFJl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119</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xml:space="preserve"> Reference object with harmonised subtype labels.  Stereo-seq cell-bin counts were imported as a sparse dgTMatrix, assigned unique “DNB_x_y” identifiers from x–y coordinates, and combined with position data in a SpatialRNA object. RCTD (doublet_mode = "full", 4 cores) deconvolved each bin into cell-type proportions, and the resulting model was saved as RDS for downstream analyses.</w:t>
      </w:r>
    </w:p>
    <w:p w14:paraId="2D473710">
      <w:pPr>
        <w:spacing w:line="360" w:lineRule="auto"/>
        <w:jc w:val="both"/>
        <w:rPr>
          <w:rFonts w:ascii="Times New Roman" w:hAnsi="Times New Roman" w:cs="Times New Roman"/>
          <w:color w:val="000000" w:themeColor="text1"/>
          <w14:textFill>
            <w14:solidFill>
              <w14:schemeClr w14:val="tx1"/>
            </w14:solidFill>
          </w14:textFill>
        </w:rPr>
      </w:pPr>
    </w:p>
    <w:p w14:paraId="20182107">
      <w:pPr>
        <w:spacing w:line="360" w:lineRule="auto"/>
        <w:jc w:val="both"/>
        <w:rPr>
          <w:rFonts w:ascii="Times New Roman" w:hAnsi="Times New Roman" w:cs="Times New Roman"/>
          <w:b/>
          <w:bCs/>
          <w:i/>
          <w:iCs/>
          <w:color w:val="000000" w:themeColor="text1"/>
          <w14:textFill>
            <w14:solidFill>
              <w14:schemeClr w14:val="tx1"/>
            </w14:solidFill>
          </w14:textFill>
        </w:rPr>
      </w:pPr>
      <w:r>
        <w:rPr>
          <w:rFonts w:ascii="Times New Roman" w:hAnsi="Times New Roman" w:cs="Times New Roman"/>
          <w:b/>
          <w:bCs/>
          <w:i/>
          <w:iCs/>
          <w:color w:val="000000" w:themeColor="text1"/>
          <w14:textFill>
            <w14:solidFill>
              <w14:schemeClr w14:val="tx1"/>
            </w14:solidFill>
          </w14:textFill>
        </w:rPr>
        <w:t>Moran’s Index Calculation</w:t>
      </w:r>
    </w:p>
    <w:p w14:paraId="58B7D691">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Spatial autocorrelation of TCR specificity in the eleven Stereo-seq tissue slices was quantified as follows. First, the integrated dataset was subset by batch identifier to derive a sample-specific list of unique TRB CDR3 amino-acid sequences (TRBcdr3aa) that were non-missing and annotated as PCA_IGHG/A plasma cells. Each 50-µm spatial bin in the corresponding sample-level AnnData object was then encoded with two mutually exclusive binary variables: (i) PCA_TRBcdr3aa_counts = 1 if the bin’s TRBcdr3aa exactly matched any sequence in the PCA_IGHG/A reference list, otherwise 0; (ii) not_PCA_TRBcdr3aa_counts = 1 if the bin contained a non-missing TRBcdr3aa absent from the reference list, otherwise 0. A grid-based adjacency graph (coord_type = 'grid', radius = l bins, eight-neighbor connectivity) was constructed with Squidpy (v1.2.2.)</w:t>
      </w:r>
      <w:r>
        <w:rPr>
          <w:rFonts w:ascii="Times New Roman" w:hAnsi="Times New Roman" w:cs="Times New Roman"/>
          <w:color w:val="000000" w:themeColor="text1"/>
          <w14:textFill>
            <w14:solidFill>
              <w14:schemeClr w14:val="tx1"/>
            </w14:solidFill>
          </w14:textFill>
        </w:rPr>
        <w:fldChar w:fldCharType="begin">
          <w:fldData xml:space="preserve">PEVuZE5vdGU+PENpdGU+PEF1dGhvcj5QYWxsYTwvQXV0aG9yPjxZZWFyPjIwMjI8L1llYXI+PFJl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==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PEVuZE5vdGU+PENpdGU+PEF1dGhvcj5QYWxsYTwvQXV0aG9yPjxZZWFyPjIwMjI8L1llYXI+PFJl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==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120</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xml:space="preserve"> Moran’s Index was computed for each binary variable using sq.gr.spatial_autocorr (mode = 'moran', attr = 'obs', use_raw = False, n_jobs = 1). Positive Moran’s Index values indicate significant spatial clustering of identical TCR specificities, values near zero suggest a random spatial distribution, and negative values imply dispersion.</w:t>
      </w:r>
    </w:p>
    <w:p w14:paraId="1FAF6E64">
      <w:pPr>
        <w:spacing w:line="360" w:lineRule="auto"/>
        <w:jc w:val="both"/>
        <w:rPr>
          <w:rFonts w:ascii="Times New Roman" w:hAnsi="Times New Roman" w:cs="Times New Roman"/>
          <w:color w:val="000000" w:themeColor="text1"/>
          <w14:textFill>
            <w14:solidFill>
              <w14:schemeClr w14:val="tx1"/>
            </w14:solidFill>
          </w14:textFill>
        </w:rPr>
      </w:pPr>
    </w:p>
    <w:p w14:paraId="282AB384">
      <w:pPr>
        <w:spacing w:line="360" w:lineRule="auto"/>
        <w:jc w:val="both"/>
        <w:rPr>
          <w:rFonts w:ascii="Times New Roman" w:hAnsi="Times New Roman" w:cs="Times New Roman"/>
          <w:b/>
          <w:bCs/>
          <w:i/>
          <w:iCs/>
          <w:color w:val="000000" w:themeColor="text1"/>
          <w14:textFill>
            <w14:solidFill>
              <w14:schemeClr w14:val="tx1"/>
            </w14:solidFill>
          </w14:textFill>
        </w:rPr>
      </w:pPr>
      <w:r>
        <w:rPr>
          <w:rFonts w:ascii="Times New Roman" w:hAnsi="Times New Roman" w:cs="Times New Roman"/>
          <w:b/>
          <w:bCs/>
          <w:i/>
          <w:iCs/>
          <w:color w:val="000000" w:themeColor="text1"/>
          <w14:textFill>
            <w14:solidFill>
              <w14:schemeClr w14:val="tx1"/>
            </w14:solidFill>
          </w14:textFill>
        </w:rPr>
        <w:t>Immunofluorescence staining</w:t>
      </w:r>
    </w:p>
    <w:p w14:paraId="0935A9D8">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Human fresh-frozen tissue sections were collected using Leica Cryostat (CM1950) at -20℃, and 5μm slices were fixed in 4% paraformaldehyde fix solution (Sangon, E672002-0500) for 30 minutes at room temperature. The tissues were blocked in 20% BSA (Sangon, A600332-0025) for 1 hour at room temperature. And then incubated with the primary antibody incubation solution, containing CD20, CD3 and CD138 in 2% BSA(Sangon, A600332-0025) and 5% Human TruStain FcX™ (BIOLEGEND, 422301) at 4°C for 12 hours. Washed 3X in PBS (Sangon, E607008-0500) after incubation. The secondary fluorescence antibody incubation solution was applied and incubated at room temperature for 1 hour, followed by 3X washes with PBS. SlowFade™ Diamond Antifade Mountant with DAPI (thermos, S36968) was used as</w:t>
      </w:r>
    </w:p>
    <w:p w14:paraId="6AC1839B">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nuclear counterstain. The signal was examined by Motic EasyScan System at 20x objective lens.</w:t>
      </w:r>
    </w:p>
    <w:p w14:paraId="1CE2BDBB">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The antibodies for mIF staining are listed as follow:</w:t>
      </w:r>
    </w:p>
    <w:p w14:paraId="41958267">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Reagent and resource</w:t>
      </w:r>
    </w:p>
    <w:p w14:paraId="1FB89099">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antibodies</w:t>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Dilution</w:t>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resource</w:t>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identifier</w:t>
      </w:r>
    </w:p>
    <w:p w14:paraId="068FF5A2">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Anti-CD20 rat mAb</w:t>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1:100</w:t>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Abcam</w:t>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ab279300</w:t>
      </w:r>
    </w:p>
    <w:p w14:paraId="5BCEF63B">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Anti-CD3 rabbit rAb</w:t>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1:100</w:t>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Gcatbio</w:t>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LS-PA-02008O</w:t>
      </w:r>
    </w:p>
    <w:p w14:paraId="2DC91FFC">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Anti-CD138 mouse mAb</w:t>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1:100</w:t>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Zhongshan Golden Bridge</w:t>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ZA-0584</w:t>
      </w:r>
    </w:p>
    <w:p w14:paraId="17DCC544">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YSFluor™ 488 Donkey Anti-Rat IgG (H+L)</w:t>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1:100</w:t>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Yeasen</w:t>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34406ES60</w:t>
      </w:r>
    </w:p>
    <w:p w14:paraId="0B887675">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AF555 Donkey Anti- Rabbit IgG (H+L)</w:t>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1:200</w:t>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Beyotime</w:t>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A0453</w:t>
      </w:r>
    </w:p>
    <w:p w14:paraId="0D351530">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AF647 Goat Anti-Mouse Recombinant Antibody</w:t>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1:100</w:t>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Gcatbio</w:t>
      </w:r>
      <w:r>
        <w:rPr>
          <w:rFonts w:ascii="Times New Roman" w:hAnsi="Times New Roman" w:cs="Times New Roman"/>
          <w:color w:val="000000" w:themeColor="text1"/>
          <w14:textFill>
            <w14:solidFill>
              <w14:schemeClr w14:val="tx1"/>
            </w14:solidFill>
          </w14:textFill>
        </w:rPr>
        <w:tab/>
      </w:r>
      <w:r>
        <w:rPr>
          <w:rFonts w:ascii="Times New Roman" w:hAnsi="Times New Roman" w:cs="Times New Roman"/>
          <w:color w:val="000000" w:themeColor="text1"/>
          <w14:textFill>
            <w14:solidFill>
              <w14:schemeClr w14:val="tx1"/>
            </w14:solidFill>
          </w14:textFill>
        </w:rPr>
        <w:t>LS-PA-03011P</w:t>
      </w:r>
    </w:p>
    <w:p w14:paraId="487A8C22">
      <w:pPr>
        <w:spacing w:line="360" w:lineRule="auto"/>
        <w:jc w:val="both"/>
        <w:rPr>
          <w:rFonts w:ascii="Times New Roman" w:hAnsi="Times New Roman" w:cs="Times New Roman"/>
          <w:color w:val="000000" w:themeColor="text1"/>
          <w14:textFill>
            <w14:solidFill>
              <w14:schemeClr w14:val="tx1"/>
            </w14:solidFill>
          </w14:textFill>
        </w:rPr>
      </w:pPr>
    </w:p>
    <w:p w14:paraId="205EC8F3">
      <w:pPr>
        <w:spacing w:line="360" w:lineRule="auto"/>
        <w:jc w:val="both"/>
        <w:rPr>
          <w:rFonts w:ascii="Times New Roman" w:hAnsi="Times New Roman" w:cs="Times New Roman"/>
          <w:b/>
          <w:bCs/>
          <w:i/>
          <w:iCs/>
          <w:color w:val="000000" w:themeColor="text1"/>
          <w14:textFill>
            <w14:solidFill>
              <w14:schemeClr w14:val="tx1"/>
            </w14:solidFill>
          </w14:textFill>
        </w:rPr>
      </w:pPr>
      <w:r>
        <w:rPr>
          <w:rFonts w:ascii="Times New Roman" w:hAnsi="Times New Roman" w:cs="Times New Roman"/>
          <w:b/>
          <w:bCs/>
          <w:i/>
          <w:iCs/>
          <w:color w:val="000000" w:themeColor="text1"/>
          <w14:textFill>
            <w14:solidFill>
              <w14:schemeClr w14:val="tx1"/>
            </w14:solidFill>
          </w14:textFill>
        </w:rPr>
        <w:t>Diffusion pseudotime and trajectory analysis</w:t>
      </w:r>
    </w:p>
    <w:p w14:paraId="6F4FC886">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Fibroblasts were first isolated from the D06053D2 Stereo-seq slice by selecting cells annotated as “fibroblast” in the high-resolution cell-bin object. B-cell clonal expansion status was assigned at the bin level by merging the spatial object with an external TSV file enumerating the number of B cells per expanded clone (≥2 cells). Bins located within annotated stromal regions (Stroma, LA-PCA or LA-TLS) were classified as “yes” (≥2 expanded B cells), “no” (&lt;2 cells), or “other region” (outside stromal structures). After quality control, the fibroblast subset was pre-processed with Omicverse: Pearson-residual normalisation was applied, the 3 000 most variable genes were retained, data were log-normalised and scaled, and principal-component analysis was performed retaining the first 50 PCs. A k-nearest-neighbour graph (k = 15) was constructed on this reduced space and visualised with UMAP. Diffusion pseudotime was then calculated using diffusion maps implemented in Omicverse, with the “other region” population defined as the trajectory root. Partition-based graph abstraction (PAGA) was subsequently performed with edges weighted by diffusion pseudotime to summarise transitions among the three B-cell expansion states.</w:t>
      </w:r>
    </w:p>
    <w:p w14:paraId="62CCAA00">
      <w:pPr>
        <w:spacing w:line="360" w:lineRule="auto"/>
        <w:jc w:val="both"/>
        <w:rPr>
          <w:rFonts w:ascii="Times New Roman" w:hAnsi="Times New Roman" w:cs="Times New Roman"/>
          <w:b/>
          <w:bCs/>
          <w:i/>
          <w:iCs/>
          <w:color w:val="000000" w:themeColor="text1"/>
          <w14:textFill>
            <w14:solidFill>
              <w14:schemeClr w14:val="tx1"/>
            </w14:solidFill>
          </w14:textFill>
        </w:rPr>
      </w:pPr>
    </w:p>
    <w:p w14:paraId="60A29C70">
      <w:pPr>
        <w:spacing w:line="360" w:lineRule="auto"/>
        <w:jc w:val="both"/>
        <w:rPr>
          <w:rFonts w:ascii="Times New Roman" w:hAnsi="Times New Roman" w:cs="Times New Roman"/>
          <w:b/>
          <w:bCs/>
          <w:i/>
          <w:iCs/>
          <w:color w:val="000000" w:themeColor="text1"/>
          <w14:textFill>
            <w14:solidFill>
              <w14:schemeClr w14:val="tx1"/>
            </w14:solidFill>
          </w14:textFill>
        </w:rPr>
      </w:pPr>
      <w:r>
        <w:rPr>
          <w:rFonts w:ascii="Times New Roman" w:hAnsi="Times New Roman" w:cs="Times New Roman"/>
          <w:b/>
          <w:bCs/>
          <w:i/>
          <w:iCs/>
          <w:color w:val="000000" w:themeColor="text1"/>
          <w14:textFill>
            <w14:solidFill>
              <w14:schemeClr w14:val="tx1"/>
            </w14:solidFill>
          </w14:textFill>
        </w:rPr>
        <w:t>Gene ontology analysis</w:t>
      </w:r>
    </w:p>
    <w:p w14:paraId="595857BE">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we integrated the data of 11 samples with B-cell clonal size information.  B-cell clonal sizes (number of cells per B-cell clone) were estimated from matched B-cell receptor (BCR) sequencing data and merged with the cellbin object using genomic coordinates (‘loc’) as keys, yielding a new metadata variable B_clone_expansion_n_cells.Next, stromal regions of sample D06053D2—including stroma, lymphoid aggregate–proximal cancer-associated (LA-PCA), and tertiary lymphoid structures (LA-TLS)—were subset for downstream analysis.  B-cell clonal expansion was dichotomized: clones with ≥2 cells were labeled “yes”, otherwise “no”.  Gene expression matrices were normalized (10,000 counts per cell) and log1p-transformed.  Differentially expressed genes (DEGs) between expansion and non-expansion groups were identified using the Wilcoxon rank-sum test (scanpy.tl.rank_genes_groups), applying thresholds of log2-fold change &gt;0 and Benjamini–Hochberg adjusted P &lt; 0.05.GO enrichment was performed on up-regulated genes using g:Profiler’s Enrichr API (GO_Biological_Process_2023, human background), with a significance cutoff of FDR &lt;0.1. Resulting GO terms were visualized as dot plots (gene set enrichment significance versus term fold enrichment) using the gseapy plotting module. Dots were overlaid on horizontal lines to emphasize hierarchical relationships, and figure aesthetics (marker size, legend scaling) were customized in Matplotlib.  Analyses were conducted independently for genes up-regulated in B-cell expansion (“yes”) and non-expansion (“no”) phenotypes, yielding Figure 6J (right) and Figure 6N (left), respectively.</w:t>
      </w:r>
    </w:p>
    <w:p w14:paraId="2D2AF2CF">
      <w:pPr>
        <w:spacing w:line="360" w:lineRule="auto"/>
        <w:jc w:val="both"/>
        <w:rPr>
          <w:rFonts w:ascii="Times New Roman" w:hAnsi="Times New Roman" w:cs="Times New Roman"/>
          <w:color w:val="000000" w:themeColor="text1"/>
          <w14:textFill>
            <w14:solidFill>
              <w14:schemeClr w14:val="tx1"/>
            </w14:solidFill>
          </w14:textFill>
        </w:rPr>
      </w:pPr>
    </w:p>
    <w:p w14:paraId="63B1C06B">
      <w:pPr>
        <w:spacing w:line="360" w:lineRule="auto"/>
        <w:jc w:val="both"/>
        <w:rPr>
          <w:rFonts w:ascii="Times New Roman" w:hAnsi="Times New Roman" w:cs="Times New Roman"/>
          <w:b/>
          <w:bCs/>
          <w:i/>
          <w:iCs/>
          <w:color w:val="000000" w:themeColor="text1"/>
          <w14:textFill>
            <w14:solidFill>
              <w14:schemeClr w14:val="tx1"/>
            </w14:solidFill>
          </w14:textFill>
        </w:rPr>
      </w:pPr>
      <w:r>
        <w:rPr>
          <w:rFonts w:ascii="Times New Roman" w:hAnsi="Times New Roman" w:cs="Times New Roman"/>
          <w:b/>
          <w:bCs/>
          <w:i/>
          <w:iCs/>
          <w:color w:val="000000" w:themeColor="text1"/>
          <w14:textFill>
            <w14:solidFill>
              <w14:schemeClr w14:val="tx1"/>
            </w14:solidFill>
          </w14:textFill>
        </w:rPr>
        <w:t>Data and code availability</w:t>
      </w:r>
    </w:p>
    <w:p w14:paraId="352FC52E">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The raw sequencing FASTQ files of the stereo-seq and stereo-XCR-seq data could be accessed on Genome Sequence Archive (accession number:, https://ngdc.cncb.ac.cn/gsa-human). The external single cell RNA-seq data could be downloaded through the following links: E-MTAB-13526 (https://www.ebi.ac.uk/biostudies/arrayexpress/studies/E-MTAB-13526)</w:t>
      </w:r>
      <w:r>
        <w:rPr>
          <w:rFonts w:ascii="Times New Roman" w:hAnsi="Times New Roman" w:cs="Times New Roman"/>
          <w:color w:val="000000" w:themeColor="text1"/>
          <w14:textFill>
            <w14:solidFill>
              <w14:schemeClr w14:val="tx1"/>
            </w14:solidFill>
          </w14:textFill>
        </w:rPr>
        <w:fldChar w:fldCharType="begin">
          <w:fldData xml:space="preserve">PEVuZE5vdGU+PENpdGU+PEF1dGhvcj5EZSBadWFuaTwvQXV0aG9yPjxZZWFyPjIwMjQ8L1llYXI+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PEVuZE5vdGU+PENpdGU+PEF1dGhvcj5EZSBadWFuaTwvQXV0aG9yPjxZZWFyPjIwMjQ8L1llYXI+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24</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GSE189357 (https://www.ncbi.nlm.nih.gov/geo/query/acc.cgi?acc=GSE189357)</w:t>
      </w:r>
      <w:r>
        <w:rPr>
          <w:rFonts w:ascii="Times New Roman" w:hAnsi="Times New Roman" w:cs="Times New Roman"/>
          <w:color w:val="000000" w:themeColor="text1"/>
          <w14:textFill>
            <w14:solidFill>
              <w14:schemeClr w14:val="tx1"/>
            </w14:solidFill>
          </w14:textFill>
        </w:rPr>
        <w:fldChar w:fldCharType="begin">
          <w:fldData xml:space="preserve">PEVuZE5vdGU+PENpdGU+PEF1dGhvcj5aaHU8L0F1dGhvcj48WWVhcj4yMDIyPC9ZZWFyPjxSZWNO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PEVuZE5vdGU+PENpdGU+PEF1dGhvcj5aaHU8L0F1dGhvcj48WWVhcj4yMDIyPC9ZZWFyPjxSZWNO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25</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GSE148071(https://www.ncbi.nlm.nih.gov/geo/query/acc.cgi?acc=GSE148071)</w:t>
      </w:r>
      <w:r>
        <w:rPr>
          <w:rFonts w:ascii="Times New Roman" w:hAnsi="Times New Roman" w:cs="Times New Roman"/>
          <w:color w:val="000000" w:themeColor="text1"/>
          <w14:textFill>
            <w14:solidFill>
              <w14:schemeClr w14:val="tx1"/>
            </w14:solidFill>
          </w14:textFill>
        </w:rPr>
        <w:fldChar w:fldCharType="begin">
          <w:fldData xml:space="preserve">PEVuZE5vdGU+PENpdGU+PEF1dGhvcj5XdTwvQXV0aG9yPjxZZWFyPjIwMjE8L1llYXI+PFJlY051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PEVuZE5vdGU+PENpdGU+PEF1dGhvcj5XdTwvQXV0aG9yPjxZZWFyPjIwMjE8L1llYXI+PFJlY051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118, 121</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The external tumor stage expression analysis is based on the TCGA lung adenocarcinoma (LUAD) cohort</w:t>
      </w:r>
      <w:r>
        <w:rPr>
          <w:rFonts w:ascii="Times New Roman" w:hAnsi="Times New Roman" w:cs="Times New Roman"/>
          <w:color w:val="000000" w:themeColor="text1"/>
          <w14:textFill>
            <w14:solidFill>
              <w14:schemeClr w14:val="tx1"/>
            </w14:solidFill>
          </w14:textFill>
        </w:rPr>
        <w:fldChar w:fldCharType="begin"/>
      </w:r>
      <w:r>
        <w:rPr>
          <w:rFonts w:ascii="Times New Roman" w:hAnsi="Times New Roman" w:cs="Times New Roman"/>
          <w:color w:val="000000" w:themeColor="text1"/>
          <w14:textFill>
            <w14:solidFill>
              <w14:schemeClr w14:val="tx1"/>
            </w14:solidFill>
          </w14:textFill>
        </w:rPr>
        <w:instrText xml:space="preserve"> ADDIN EN.CITE &lt;EndNote&gt;&lt;Cite&gt;&lt;Author&gt;Cancer Genome Atlas Research&lt;/Author&gt;&lt;Year&gt;2014&lt;/Year&gt;&lt;RecNum&gt;161&lt;/RecNum&gt;&lt;DisplayText&gt;&lt;style face="superscript"&gt;89&lt;/style&gt;&lt;/DisplayText&gt;&lt;record&gt;&lt;rec-number&gt;161&lt;/rec-number&gt;&lt;foreign-keys&gt;&lt;key app="EN" db-id="zss5tssatdf2r2e5p56vstxgpvwt9w2epfr9" timestamp="1755336837"&gt;161&lt;/key&gt;&lt;/foreign-keys&gt;&lt;ref-type name="Journal Article"&gt;17&lt;/ref-type&gt;&lt;contributors&gt;&lt;authors&gt;&lt;author&gt;Cancer Genome Atlas Research, Network&lt;/author&gt;&lt;/authors&gt;&lt;/contributors&gt;&lt;titles&gt;&lt;title&gt;Comprehensive molecular profiling of lung adenocarcinoma&lt;/title&gt;&lt;secondary-title&gt;Nature&lt;/secondary-title&gt;&lt;/titles&gt;&lt;periodical&gt;&lt;full-title&gt;Nature&lt;/full-title&gt;&lt;/periodical&gt;&lt;pages&gt;543-50&lt;/pages&gt;&lt;volume&gt;511&lt;/volume&gt;&lt;number&gt;7511&lt;/number&gt;&lt;edition&gt;20140709&lt;/edition&gt;&lt;keywords&gt;&lt;keyword&gt;Adenocarcinoma/*genetics/*pathology&lt;/keyword&gt;&lt;keyword&gt;Adenocarcinoma of Lung&lt;/keyword&gt;&lt;keyword&gt;Cell Cycle Proteins/genetics&lt;/keyword&gt;&lt;keyword&gt;Female&lt;/keyword&gt;&lt;keyword&gt;Gene Dosage&lt;/keyword&gt;&lt;keyword&gt;Gene Expression Regulation, Neoplastic&lt;/keyword&gt;&lt;keyword&gt;*Genomics&lt;/keyword&gt;&lt;keyword&gt;Humans&lt;/keyword&gt;&lt;keyword&gt;Lung Neoplasms/*genetics/*pathology&lt;/keyword&gt;&lt;keyword&gt;Male&lt;/keyword&gt;&lt;keyword&gt;Molecular Typing&lt;/keyword&gt;&lt;keyword&gt;Mutation/genetics&lt;/keyword&gt;&lt;keyword&gt;Oncogenes/genetics&lt;/keyword&gt;&lt;keyword&gt;Sex Factors&lt;/keyword&gt;&lt;keyword&gt;Transcriptome/genetics&lt;/keyword&gt;&lt;/keywords&gt;&lt;dates&gt;&lt;year&gt;2014&lt;/year&gt;&lt;pub-dates&gt;&lt;date&gt;Jul 31&lt;/date&gt;&lt;/pub-dates&gt;&lt;/dates&gt;&lt;isbn&gt;1476-4687 (Electronic)&amp;#xD;0028-0836 (Print)&amp;#xD;0028-0836 (Linking)&lt;/isbn&gt;&lt;accession-num&gt;25079552&lt;/accession-num&gt;&lt;urls&gt;&lt;related-urls&gt;&lt;url&gt;https://www.ncbi.nlm.nih.gov/pubmed/25079552&lt;/url&gt;&lt;/related-urls&gt;&lt;/urls&gt;&lt;custom2&gt;PMC4231481&lt;/custom2&gt;&lt;electronic-resource-num&gt;10.1038/nature13385&lt;/electronic-resource-num&gt;&lt;remote-database-name&gt;Medline&lt;/remote-database-name&gt;&lt;remote-database-provider&gt;NLM&lt;/remote-database-provider&gt;&lt;/record&gt;&lt;/Cite&gt;&lt;/EndNote&gt;</w:instrText>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89</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and the stage plot and Survival curve plot was generated using the GEPIA2 online tool (http://gepia.cancer-pku.cn/)</w:t>
      </w:r>
      <w:r>
        <w:rPr>
          <w:rFonts w:ascii="Times New Roman" w:hAnsi="Times New Roman" w:cs="Times New Roman"/>
          <w:color w:val="000000" w:themeColor="text1"/>
          <w14:textFill>
            <w14:solidFill>
              <w14:schemeClr w14:val="tx1"/>
            </w14:solidFill>
          </w14:textFill>
        </w:rPr>
        <w:fldChar w:fldCharType="begin">
          <w:fldData xml:space="preserve">PEVuZE5vdGU+PENpdGU+PEF1dGhvcj5UYW5nPC9BdXRob3I+PFllYXI+MjAxNzwvWWVhcj48UmVj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</w:fldData>
        </w:fldChar>
      </w:r>
      <w:r>
        <w:rPr>
          <w:rFonts w:ascii="Times New Roman" w:hAnsi="Times New Roman" w:cs="Times New Roman"/>
          <w:color w:val="000000" w:themeColor="text1"/>
          <w14:textFill>
            <w14:solidFill>
              <w14:schemeClr w14:val="tx1"/>
            </w14:solidFill>
          </w14:textFill>
        </w:rPr>
        <w:instrText xml:space="preserve"> ADDIN EN.CITE </w:instrText>
      </w:r>
      <w:r>
        <w:rPr>
          <w:rFonts w:ascii="Times New Roman" w:hAnsi="Times New Roman" w:cs="Times New Roman"/>
          <w:color w:val="000000" w:themeColor="text1"/>
          <w14:textFill>
            <w14:solidFill>
              <w14:schemeClr w14:val="tx1"/>
            </w14:solidFill>
          </w14:textFill>
        </w:rPr>
        <w:fldChar w:fldCharType="begin">
          <w:fldData xml:space="preserve">PEVuZE5vdGU+PENpdGU+PEF1dGhvcj5UYW5nPC9BdXRob3I+PFllYXI+MjAxNzwvWWVhcj48UmVj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</w:fldData>
        </w:fldChar>
      </w:r>
      <w:r>
        <w:rPr>
          <w:rFonts w:ascii="Times New Roman" w:hAnsi="Times New Roman" w:cs="Times New Roman"/>
          <w:color w:val="000000" w:themeColor="text1"/>
          <w14:textFill>
            <w14:solidFill>
              <w14:schemeClr w14:val="tx1"/>
            </w14:solidFill>
          </w14:textFill>
        </w:rPr>
        <w:instrText xml:space="preserve"> ADDIN EN.CITE.DATA </w:instrTex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fldChar w:fldCharType="separate"/>
      </w:r>
      <w:r>
        <w:rPr>
          <w:rFonts w:ascii="Times New Roman" w:hAnsi="Times New Roman" w:cs="Times New Roman"/>
          <w:color w:val="000000" w:themeColor="text1"/>
          <w:vertAlign w:val="superscript"/>
          <w14:textFill>
            <w14:solidFill>
              <w14:schemeClr w14:val="tx1"/>
            </w14:solidFill>
          </w14:textFill>
        </w:rPr>
        <w:t>122</w:t>
      </w:r>
      <w:r>
        <w:rPr>
          <w:rFonts w:ascii="Times New Roman" w:hAnsi="Times New Roman" w:cs="Times New Roman"/>
          <w:color w:val="000000" w:themeColor="text1"/>
          <w14:textFill>
            <w14:solidFill>
              <w14:schemeClr w14:val="tx1"/>
            </w14:solidFill>
          </w14:textFill>
        </w:rPr>
        <w:fldChar w:fldCharType="end"/>
      </w:r>
      <w:r>
        <w:rPr>
          <w:rFonts w:ascii="Times New Roman" w:hAnsi="Times New Roman" w:cs="Times New Roman"/>
          <w:color w:val="000000" w:themeColor="text1"/>
          <w14:textFill>
            <w14:solidFill>
              <w14:schemeClr w14:val="tx1"/>
            </w14:solidFill>
          </w14:textFill>
        </w:rPr>
        <w:t>. Code used in this study has been uploaded to github (https://github.com/fengyu9481) for the reproducibility of this study. For any further inquiries for the use of the code or for the data accession, please send correspondence to fengyu1@genomics.cn.</w:t>
      </w:r>
    </w:p>
    <w:p w14:paraId="1273C82F">
      <w:pPr>
        <w:spacing w:line="360" w:lineRule="auto"/>
        <w:jc w:val="both"/>
        <w:rPr>
          <w:rFonts w:ascii="Times New Roman" w:hAnsi="Times New Roman" w:cs="Times New Roman"/>
          <w:color w:val="000000" w:themeColor="text1"/>
          <w14:textFill>
            <w14:solidFill>
              <w14:schemeClr w14:val="tx1"/>
            </w14:solidFill>
          </w14:textFill>
        </w:rPr>
        <w:sectPr>
          <w:pgSz w:w="11906" w:h="16838"/>
          <w:pgMar w:top="1440" w:right="1797" w:bottom="1440" w:left="1797" w:header="851" w:footer="992" w:gutter="0"/>
          <w:lnNumType w:countBy="1" w:restart="continuous"/>
          <w:cols w:space="425" w:num="1"/>
          <w:docGrid w:type="lines" w:linePitch="312" w:charSpace="0"/>
        </w:sectPr>
      </w:pPr>
    </w:p>
    <w:p w14:paraId="57A0AC2A">
      <w:pPr>
        <w:spacing w:line="360" w:lineRule="auto"/>
        <w:rPr>
          <w:rFonts w:ascii="Times New Roman" w:hAnsi="Times New Roman" w:cs="Times New Roman"/>
          <w:b/>
          <w:bCs/>
        </w:rPr>
      </w:pPr>
      <w:r>
        <w:rPr>
          <w:rFonts w:ascii="Times New Roman" w:hAnsi="Times New Roman" w:cs="Times New Roman"/>
          <w:b/>
          <w:bCs/>
        </w:rPr>
        <w:t>Author contributions:</w:t>
      </w:r>
    </w:p>
    <w:p w14:paraId="49F9B5C7">
      <w:pPr>
        <w:spacing w:line="360" w:lineRule="auto"/>
        <w:rPr>
          <w:rFonts w:ascii="Times New Roman" w:hAnsi="Times New Roman" w:cs="Times New Roman"/>
        </w:rPr>
      </w:pPr>
      <w:r>
        <w:rPr>
          <w:rFonts w:ascii="Times New Roman" w:hAnsi="Times New Roman" w:cs="Times New Roman"/>
        </w:rPr>
        <w:t>M</w:t>
      </w:r>
      <w:r>
        <w:rPr>
          <w:rFonts w:hint="eastAsia" w:ascii="Times New Roman" w:hAnsi="Times New Roman" w:cs="Times New Roman"/>
        </w:rPr>
        <w:t>etho</w:t>
      </w:r>
      <w:r>
        <w:rPr>
          <w:rFonts w:ascii="Times New Roman" w:hAnsi="Times New Roman" w:cs="Times New Roman"/>
        </w:rPr>
        <w:t>dology development: Yu Feng, Xiaojuan Zhan; Mengye Huang.</w:t>
      </w:r>
    </w:p>
    <w:p w14:paraId="0BBF6A10">
      <w:pPr>
        <w:spacing w:line="360" w:lineRule="auto"/>
        <w:rPr>
          <w:rFonts w:ascii="Times New Roman" w:hAnsi="Times New Roman" w:cs="Times New Roman"/>
        </w:rPr>
      </w:pPr>
      <w:r>
        <w:rPr>
          <w:rFonts w:ascii="Times New Roman" w:hAnsi="Times New Roman" w:cs="Times New Roman"/>
        </w:rPr>
        <w:t>Data analysis and coding: Yang Zhang, Zhong Liu, Yi Liu, Hui Zeng, Zhong Liu, Yinqi Dong.</w:t>
      </w:r>
    </w:p>
    <w:p w14:paraId="4954A853">
      <w:pPr>
        <w:spacing w:line="360" w:lineRule="auto"/>
        <w:rPr>
          <w:rFonts w:ascii="Times New Roman" w:hAnsi="Times New Roman" w:cs="Times New Roman"/>
        </w:rPr>
      </w:pPr>
      <w:r>
        <w:rPr>
          <w:rFonts w:ascii="Times New Roman" w:hAnsi="Times New Roman" w:cs="Times New Roman"/>
        </w:rPr>
        <w:t>Sample collection and preparation: Zexian Zeng</w:t>
      </w:r>
      <w:r>
        <w:rPr>
          <w:rFonts w:hint="eastAsia" w:ascii="Times New Roman" w:hAnsi="Times New Roman" w:cs="Times New Roman"/>
        </w:rPr>
        <w:t>,</w:t>
      </w:r>
      <w:r>
        <w:rPr>
          <w:rFonts w:ascii="Times New Roman" w:hAnsi="Times New Roman" w:cs="Times New Roman"/>
        </w:rPr>
        <w:t xml:space="preserve"> Jinwen Yin, Senyi Deng</w:t>
      </w:r>
    </w:p>
    <w:p w14:paraId="4FCA610D">
      <w:pPr>
        <w:spacing w:line="360" w:lineRule="auto"/>
        <w:rPr>
          <w:rFonts w:ascii="Times New Roman" w:hAnsi="Times New Roman" w:cs="Times New Roman"/>
        </w:rPr>
      </w:pPr>
      <w:r>
        <w:rPr>
          <w:rFonts w:ascii="Times New Roman" w:hAnsi="Times New Roman" w:cs="Times New Roman"/>
        </w:rPr>
        <w:t>Library construction: Xiaojuan Zhan, Mengye Huang, Yanying Guo, Haohang Yang, Xiaoyu Chen, Rong Ma.</w:t>
      </w:r>
    </w:p>
    <w:p w14:paraId="21FA14F4">
      <w:pPr>
        <w:spacing w:line="360" w:lineRule="auto"/>
        <w:rPr>
          <w:rFonts w:ascii="Times New Roman" w:hAnsi="Times New Roman" w:cs="Times New Roman"/>
        </w:rPr>
      </w:pPr>
      <w:r>
        <w:rPr>
          <w:rFonts w:hint="eastAsia" w:ascii="Times New Roman" w:hAnsi="Times New Roman" w:cs="Times New Roman"/>
        </w:rPr>
        <w:t>S</w:t>
      </w:r>
      <w:r>
        <w:rPr>
          <w:rFonts w:ascii="Times New Roman" w:hAnsi="Times New Roman" w:cs="Times New Roman"/>
        </w:rPr>
        <w:t>hort reads sequencing: Xiaojuan Zhan, Yanying Guo, Xiaoyu Chen.</w:t>
      </w:r>
    </w:p>
    <w:p w14:paraId="12029754">
      <w:pPr>
        <w:spacing w:line="360" w:lineRule="auto"/>
        <w:rPr>
          <w:rFonts w:ascii="Times New Roman" w:hAnsi="Times New Roman" w:cs="Times New Roman"/>
        </w:rPr>
      </w:pPr>
      <w:r>
        <w:rPr>
          <w:rFonts w:hint="eastAsia" w:ascii="Times New Roman" w:hAnsi="Times New Roman" w:cs="Times New Roman"/>
        </w:rPr>
        <w:t>L</w:t>
      </w:r>
      <w:r>
        <w:rPr>
          <w:rFonts w:ascii="Times New Roman" w:hAnsi="Times New Roman" w:cs="Times New Roman"/>
        </w:rPr>
        <w:t>ong reads sequencing: Yuliang Dong, Tao Zeng.</w:t>
      </w:r>
    </w:p>
    <w:p w14:paraId="08743E52">
      <w:pPr>
        <w:spacing w:line="360" w:lineRule="auto"/>
        <w:rPr>
          <w:rFonts w:ascii="Times New Roman" w:hAnsi="Times New Roman" w:cs="Times New Roman"/>
        </w:rPr>
      </w:pPr>
      <w:r>
        <w:rPr>
          <w:rFonts w:ascii="Times New Roman" w:hAnsi="Times New Roman" w:cs="Times New Roman"/>
        </w:rPr>
        <w:t>Pathological annotation: Jinwen Yin, Francis Ka-ming Chan</w:t>
      </w:r>
    </w:p>
    <w:p w14:paraId="6E878A3B">
      <w:pPr>
        <w:spacing w:line="360" w:lineRule="auto"/>
        <w:rPr>
          <w:rFonts w:ascii="Times New Roman" w:hAnsi="Times New Roman" w:cs="Times New Roman"/>
        </w:rPr>
      </w:pPr>
      <w:r>
        <w:rPr>
          <w:rFonts w:ascii="Times New Roman" w:hAnsi="Times New Roman" w:cs="Times New Roman"/>
        </w:rPr>
        <w:t>Manuscript drafting: Yu Feng, Jingying Zhou</w:t>
      </w:r>
      <w:r>
        <w:rPr>
          <w:rFonts w:hint="eastAsia" w:ascii="Times New Roman" w:hAnsi="Times New Roman" w:cs="Times New Roman"/>
        </w:rPr>
        <w:t>,</w:t>
      </w:r>
      <w:r>
        <w:rPr>
          <w:rFonts w:ascii="Times New Roman" w:hAnsi="Times New Roman" w:cs="Times New Roman"/>
        </w:rPr>
        <w:t xml:space="preserve"> Zexian Zeng</w:t>
      </w:r>
      <w:r>
        <w:rPr>
          <w:rFonts w:hint="eastAsia" w:ascii="Times New Roman" w:hAnsi="Times New Roman" w:cs="Times New Roman"/>
        </w:rPr>
        <w:t>,</w:t>
      </w:r>
      <w:r>
        <w:rPr>
          <w:rFonts w:ascii="Times New Roman" w:hAnsi="Times New Roman" w:cs="Times New Roman"/>
        </w:rPr>
        <w:t xml:space="preserve"> Shengbao Suo, Yin Yao, Wenwen Zhou, Haoran Tao, Xun Xu, Chuanyu Liu, Yong Hou, Xubin Zheng.</w:t>
      </w:r>
    </w:p>
    <w:p w14:paraId="60CEED59">
      <w:pPr>
        <w:spacing w:line="360" w:lineRule="auto"/>
        <w:rPr>
          <w:rFonts w:ascii="Times New Roman" w:hAnsi="Times New Roman" w:cs="Times New Roman"/>
        </w:rPr>
      </w:pPr>
      <w:r>
        <w:rPr>
          <w:rFonts w:ascii="Times New Roman" w:hAnsi="Times New Roman" w:cs="Times New Roman"/>
        </w:rPr>
        <w:t>Review &amp; editing: Yu Feng, Zexian Zeng, Jingying Zhou.</w:t>
      </w:r>
    </w:p>
    <w:p w14:paraId="4B6BD4B8">
      <w:pPr>
        <w:spacing w:line="360" w:lineRule="auto"/>
        <w:jc w:val="both"/>
        <w:rPr>
          <w:rFonts w:ascii="Times New Roman" w:hAnsi="Times New Roman" w:cs="Times New Roman"/>
        </w:rPr>
      </w:pPr>
      <w:r>
        <w:rPr>
          <w:rFonts w:ascii="Times New Roman" w:hAnsi="Times New Roman" w:cs="Times New Roman"/>
        </w:rPr>
        <w:t>Conceptualization and supervision: Yu Feng, Jingying Zhou, Zexian Zeng.</w:t>
      </w:r>
    </w:p>
    <w:p w14:paraId="656BAF16">
      <w:pPr>
        <w:spacing w:line="360" w:lineRule="auto"/>
        <w:jc w:val="both"/>
        <w:rPr>
          <w:rFonts w:ascii="Times New Roman" w:hAnsi="Times New Roman" w:cs="Times New Roman"/>
          <w:b/>
          <w:bCs/>
          <w:color w:val="000000" w:themeColor="text1"/>
          <w14:textFill>
            <w14:solidFill>
              <w14:schemeClr w14:val="tx1"/>
            </w14:solidFill>
          </w14:textFill>
        </w:rPr>
        <w:sectPr>
          <w:pgSz w:w="11906" w:h="16838"/>
          <w:pgMar w:top="1440" w:right="1797" w:bottom="1440" w:left="1797" w:header="851" w:footer="992" w:gutter="0"/>
          <w:lnNumType w:countBy="1" w:restart="continuous"/>
          <w:cols w:space="425" w:num="1"/>
          <w:docGrid w:type="lines" w:linePitch="312" w:charSpace="0"/>
        </w:sectPr>
      </w:pPr>
    </w:p>
    <w:p w14:paraId="6A148BAF">
      <w:pPr>
        <w:spacing w:line="360" w:lineRule="auto"/>
        <w:jc w:val="both"/>
        <w:rPr>
          <w:rFonts w:ascii="Times New Roman" w:hAnsi="Times New Roman" w:cs="Times New Roman"/>
          <w:b/>
          <w:bCs/>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Figures and figure legends:</w:t>
      </w:r>
    </w:p>
    <w:p w14:paraId="313FB64E">
      <w:pPr>
        <w:spacing w:line="360" w:lineRule="auto"/>
        <w:jc w:val="both"/>
        <w:rPr>
          <w:rFonts w:hint="eastAsia"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0" distR="0">
            <wp:extent cx="5278120" cy="5908040"/>
            <wp:effectExtent l="0" t="0" r="5080" b="0"/>
            <wp:docPr id="947886933" name="图片 1"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86933" name="图片 1" descr="图片包含 图示&#10;&#10;描述已自动生成"/>
                    <pic:cNvPicPr>
                      <a:picLocks noChangeAspect="1"/>
                    </pic:cNvPicPr>
                  </pic:nvPicPr>
                  <pic:blipFill>
                    <a:blip r:embed="rId8" cstate="print">
                      <a:extLst>
                        <a:ext uri="{28A0092B-C50C-407E-A947-70E740481C1C}">
                          <a14:useLocalDpi xmlns:a14="http://schemas.microsoft.com/office/drawing/2010/main" val="0"/>
                        </a:ext>
                      </a:extLst>
                    </a:blip>
                    <a:srcRect b="20913"/>
                    <a:stretch>
                      <a:fillRect/>
                    </a:stretch>
                  </pic:blipFill>
                  <pic:spPr>
                    <a:xfrm>
                      <a:off x="0" y="0"/>
                      <a:ext cx="5278120" cy="5908431"/>
                    </a:xfrm>
                    <a:prstGeom prst="rect">
                      <a:avLst/>
                    </a:prstGeom>
                    <a:ln>
                      <a:noFill/>
                    </a:ln>
                  </pic:spPr>
                </pic:pic>
              </a:graphicData>
            </a:graphic>
          </wp:inline>
        </w:drawing>
      </w:r>
      <w:r>
        <w:rPr>
          <w:rFonts w:hint="eastAsia" w:ascii="Times New Roman" w:hAnsi="Times New Roman" w:cs="Times New Roman"/>
          <w:color w:val="000000" w:themeColor="text1"/>
          <w14:textFill>
            <w14:solidFill>
              <w14:schemeClr w14:val="tx1"/>
            </w14:solidFill>
          </w14:textFill>
        </w:rPr>
        <w:t>z</w:t>
      </w:r>
    </w:p>
    <w:p w14:paraId="7441A03B">
      <w:pPr>
        <w:spacing w:line="360" w:lineRule="auto"/>
        <w:jc w:val="both"/>
        <w:rPr>
          <w:rFonts w:ascii="Times New Roman" w:hAnsi="Times New Roman" w:cs="Times New Roman"/>
          <w:b/>
          <w:bCs/>
          <w:i/>
          <w:iCs/>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 xml:space="preserve">Figure 1. </w:t>
      </w:r>
      <w:r>
        <w:rPr>
          <w:rFonts w:ascii="Times New Roman" w:hAnsi="Times New Roman" w:cs="Times New Roman"/>
          <w:b/>
          <w:bCs/>
          <w:i/>
          <w:iCs/>
          <w:color w:val="000000" w:themeColor="text1"/>
          <w14:textFill>
            <w14:solidFill>
              <w14:schemeClr w14:val="tx1"/>
            </w14:solidFill>
          </w14:textFill>
        </w:rPr>
        <w:t>Stereo-XCR-seq</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b/>
          <w:bCs/>
          <w:i/>
          <w:iCs/>
          <w:color w:val="000000" w:themeColor="text1"/>
          <w14:textFill>
            <w14:solidFill>
              <w14:schemeClr w14:val="tx1"/>
            </w14:solidFill>
          </w14:textFill>
        </w:rPr>
        <w:t>achieves high-fidelity spatial immune repertoire mapping with robustness performance in disease tissues.</w:t>
      </w:r>
    </w:p>
    <w:p w14:paraId="14ACE5BB">
      <w:pPr>
        <w:spacing w:line="360" w:lineRule="auto"/>
        <w:jc w:val="both"/>
        <w:rPr>
          <w:rFonts w:ascii="Times New Roman" w:hAnsi="Times New Roman" w:cs="Times New Roman"/>
          <w:color w:val="000000" w:themeColor="text1"/>
          <w14:textFill>
            <w14:solidFill>
              <w14:schemeClr w14:val="tx1"/>
            </w14:solidFill>
          </w14:textFill>
        </w:rPr>
        <w:sectPr>
          <w:pgSz w:w="11906" w:h="16838"/>
          <w:pgMar w:top="1440" w:right="1797" w:bottom="1440" w:left="1797" w:header="851" w:footer="992" w:gutter="0"/>
          <w:lnNumType w:countBy="1" w:restart="continuous"/>
          <w:cols w:space="425" w:num="1"/>
          <w:docGrid w:type="lines" w:linePitch="312" w:charSpace="0"/>
        </w:sectPr>
      </w:pPr>
      <w:r>
        <w:rPr>
          <w:rFonts w:ascii="Times New Roman" w:hAnsi="Times New Roman" w:cs="Times New Roman"/>
          <w:b/>
          <w:bCs/>
          <w:color w:val="000000" w:themeColor="text1"/>
          <w14:textFill>
            <w14:solidFill>
              <w14:schemeClr w14:val="tx1"/>
            </w14:solidFill>
          </w14:textFill>
        </w:rPr>
        <w:t xml:space="preserve">a. </w:t>
      </w:r>
      <w:r>
        <w:rPr>
          <w:rFonts w:ascii="Times New Roman" w:hAnsi="Times New Roman" w:cs="Times New Roman"/>
          <w:color w:val="000000" w:themeColor="text1"/>
          <w14:textFill>
            <w14:solidFill>
              <w14:schemeClr w14:val="tx1"/>
            </w14:solidFill>
          </w14:textFill>
        </w:rPr>
        <w:t>Schematic graph shows 5 key steps of Stereo-XCR-seq.</w:t>
      </w:r>
      <w:r>
        <w:rPr>
          <w:rFonts w:ascii="Times New Roman" w:hAnsi="Times New Roman" w:cs="Times New Roman"/>
          <w:b/>
          <w:bCs/>
          <w:color w:val="000000" w:themeColor="text1"/>
          <w14:textFill>
            <w14:solidFill>
              <w14:schemeClr w14:val="tx1"/>
            </w14:solidFill>
          </w14:textFill>
        </w:rPr>
        <w:t xml:space="preserve"> b</w:t>
      </w:r>
      <w:r>
        <w:rPr>
          <w:rFonts w:ascii="Times New Roman" w:hAnsi="Times New Roman" w:cs="Times New Roman"/>
          <w:color w:val="000000" w:themeColor="text1"/>
          <w14:textFill>
            <w14:solidFill>
              <w14:schemeClr w14:val="tx1"/>
            </w14:solidFill>
          </w14:textFill>
        </w:rPr>
        <w:t xml:space="preserve">. Paired box-strip plot shows the comparison of pre-retrieval (Stereo-seq) and post-retrieval (Stereo-XCR-seq) target reads/total reads ratios in fresh frozen tissues. Each dot represents an independent experimental replicate. Boxes are presented as mean±25% percentile and colored by pre-retrieval and post-retrieval quantification. Error bar indicates extreme dots. N number of replicates has been labelled on the graph. </w:t>
      </w:r>
      <w:r>
        <w:rPr>
          <w:rFonts w:ascii="Times New Roman" w:hAnsi="Times New Roman" w:cs="Times New Roman"/>
          <w:b/>
          <w:bCs/>
          <w:color w:val="000000" w:themeColor="text1"/>
          <w14:textFill>
            <w14:solidFill>
              <w14:schemeClr w14:val="tx1"/>
            </w14:solidFill>
          </w14:textFill>
        </w:rPr>
        <w:t>c</w:t>
      </w:r>
      <w:r>
        <w:rPr>
          <w:rFonts w:ascii="Times New Roman" w:hAnsi="Times New Roman" w:cs="Times New Roman"/>
          <w:color w:val="000000" w:themeColor="text1"/>
          <w14:textFill>
            <w14:solidFill>
              <w14:schemeClr w14:val="tx1"/>
            </w14:solidFill>
          </w14:textFill>
        </w:rPr>
        <w:t>. Paired strip plot shows the comparison of post-retrieval target reads/total reads ratio. Each line indicates an cDNA library. 3 cDNA libraries were tested using different retrieving strategies. Dots are colored by retrieving strategies.</w:t>
      </w:r>
      <w:r>
        <w:rPr>
          <w:rFonts w:ascii="Times New Roman" w:hAnsi="Times New Roman" w:cs="Times New Roman"/>
          <w:b/>
          <w:bCs/>
          <w:color w:val="000000" w:themeColor="text1"/>
          <w14:textFill>
            <w14:solidFill>
              <w14:schemeClr w14:val="tx1"/>
            </w14:solidFill>
          </w14:textFill>
        </w:rPr>
        <w:t>d</w:t>
      </w:r>
      <w:r>
        <w:rPr>
          <w:rFonts w:ascii="Times New Roman" w:hAnsi="Times New Roman" w:cs="Times New Roman"/>
          <w:color w:val="000000" w:themeColor="text1"/>
          <w14:textFill>
            <w14:solidFill>
              <w14:schemeClr w14:val="tx1"/>
            </w14:solidFill>
          </w14:textFill>
        </w:rPr>
        <w:t xml:space="preserve">. Bar chart shows the CDR3 clone types of each tissue section. For Stereo-XCR-seq, dots are colored by different tissue origins. Data are presented as mean±SEM. **, p-value&lt;0.01; ***, p-value&lt;0.001. </w:t>
      </w:r>
      <w:r>
        <w:rPr>
          <w:rFonts w:ascii="Times New Roman" w:hAnsi="Times New Roman" w:cs="Times New Roman"/>
          <w:b/>
          <w:bCs/>
          <w:color w:val="000000" w:themeColor="text1"/>
          <w14:textFill>
            <w14:solidFill>
              <w14:schemeClr w14:val="tx1"/>
            </w14:solidFill>
          </w14:textFill>
        </w:rPr>
        <w:t>e</w:t>
      </w:r>
      <w:r>
        <w:rPr>
          <w:rFonts w:ascii="Times New Roman" w:hAnsi="Times New Roman" w:cs="Times New Roman"/>
          <w:color w:val="000000" w:themeColor="text1"/>
          <w14:textFill>
            <w14:solidFill>
              <w14:schemeClr w14:val="tx1"/>
            </w14:solidFill>
          </w14:textFill>
        </w:rPr>
        <w:t xml:space="preserve">. Spatial plots show the density and distribution of XCR transcriptomic reads and clone reads at a resolution of bin50 (25μm x 25μm). For data presentation, </w:t>
      </w:r>
      <w:r>
        <w:rPr>
          <w:rFonts w:ascii="Times New Roman" w:hAnsi="Times New Roman" w:cs="Times New Roman"/>
          <w:i/>
          <w:iCs/>
          <w:color w:val="000000" w:themeColor="text1"/>
          <w14:textFill>
            <w14:solidFill>
              <w14:schemeClr w14:val="tx1"/>
            </w14:solidFill>
          </w14:textFill>
        </w:rPr>
        <w:t xml:space="preserve">IGHA/D/E/M/G </w:t>
      </w:r>
      <w:r>
        <w:rPr>
          <w:rFonts w:ascii="Times New Roman" w:hAnsi="Times New Roman" w:cs="Times New Roman"/>
          <w:color w:val="000000" w:themeColor="text1"/>
          <w14:textFill>
            <w14:solidFill>
              <w14:schemeClr w14:val="tx1"/>
            </w14:solidFill>
          </w14:textFill>
        </w:rPr>
        <w:t xml:space="preserve">are integrated into </w:t>
      </w:r>
      <w:r>
        <w:rPr>
          <w:rFonts w:ascii="Times New Roman" w:hAnsi="Times New Roman" w:cs="Times New Roman"/>
          <w:i/>
          <w:iCs/>
          <w:color w:val="000000" w:themeColor="text1"/>
          <w14:textFill>
            <w14:solidFill>
              <w14:schemeClr w14:val="tx1"/>
            </w14:solidFill>
          </w14:textFill>
        </w:rPr>
        <w:t>IGH</w:t>
      </w:r>
      <w:r>
        <w:rPr>
          <w:rFonts w:ascii="Times New Roman" w:hAnsi="Times New Roman" w:cs="Times New Roman"/>
          <w:color w:val="000000" w:themeColor="text1"/>
          <w14:textFill>
            <w14:solidFill>
              <w14:schemeClr w14:val="tx1"/>
            </w14:solidFill>
          </w14:textFill>
        </w:rPr>
        <w:t xml:space="preserve"> gene and TRBC1/2 are integrated into </w:t>
      </w:r>
      <w:r>
        <w:rPr>
          <w:rFonts w:ascii="Times New Roman" w:hAnsi="Times New Roman" w:cs="Times New Roman"/>
          <w:i/>
          <w:iCs/>
          <w:color w:val="000000" w:themeColor="text1"/>
          <w14:textFill>
            <w14:solidFill>
              <w14:schemeClr w14:val="tx1"/>
            </w14:solidFill>
          </w14:textFill>
        </w:rPr>
        <w:t>TRBC</w:t>
      </w:r>
      <w:r>
        <w:rPr>
          <w:rFonts w:ascii="Times New Roman" w:hAnsi="Times New Roman" w:cs="Times New Roman"/>
          <w:color w:val="000000" w:themeColor="text1"/>
          <w14:textFill>
            <w14:solidFill>
              <w14:schemeClr w14:val="tx1"/>
            </w14:solidFill>
          </w14:textFill>
        </w:rPr>
        <w:t xml:space="preserve"> gene. Clone reads are presented using color map Oranges, whereas transcriptomic reads are presented using color map Greens. Both colors are shaded by UMI counts. FOV selected for immunofluorescence staining is highlighted in white frame. </w:t>
      </w:r>
      <w:r>
        <w:rPr>
          <w:rFonts w:ascii="Times New Roman" w:hAnsi="Times New Roman" w:cs="Times New Roman"/>
          <w:b/>
          <w:bCs/>
          <w:color w:val="000000" w:themeColor="text1"/>
          <w14:textFill>
            <w14:solidFill>
              <w14:schemeClr w14:val="tx1"/>
            </w14:solidFill>
          </w14:textFill>
        </w:rPr>
        <w:t>f</w:t>
      </w:r>
      <w:r>
        <w:rPr>
          <w:rFonts w:ascii="Times New Roman" w:hAnsi="Times New Roman" w:cs="Times New Roman"/>
          <w:color w:val="000000" w:themeColor="text1"/>
          <w14:textFill>
            <w14:solidFill>
              <w14:schemeClr w14:val="tx1"/>
            </w14:solidFill>
          </w14:textFill>
        </w:rPr>
        <w:t>. mIF staining of CD3e and CD138 using adjacent 5μm tissue section. FOVs corresponding to panel E are shown.</w:t>
      </w:r>
      <w:r>
        <w:rPr>
          <w:rFonts w:ascii="Times New Roman" w:hAnsi="Times New Roman" w:cs="Times New Roman"/>
          <w:b/>
          <w:bCs/>
          <w:color w:val="000000" w:themeColor="text1"/>
          <w14:textFill>
            <w14:solidFill>
              <w14:schemeClr w14:val="tx1"/>
            </w14:solidFill>
          </w14:textFill>
        </w:rPr>
        <w:t xml:space="preserve"> g</w:t>
      </w:r>
      <w:r>
        <w:rPr>
          <w:rFonts w:ascii="Times New Roman" w:hAnsi="Times New Roman" w:cs="Times New Roman"/>
          <w:color w:val="000000" w:themeColor="text1"/>
          <w14:textFill>
            <w14:solidFill>
              <w14:schemeClr w14:val="tx1"/>
            </w14:solidFill>
          </w14:textFill>
        </w:rPr>
        <w:t xml:space="preserve">. Spatial plots show the tissue sections from breast cancer. Each dot represents an assembled T/BCR clone. Pre-retrieval dots are enlarged for data presentation. </w:t>
      </w:r>
      <w:r>
        <w:rPr>
          <w:rFonts w:ascii="Times New Roman" w:hAnsi="Times New Roman" w:cs="Times New Roman"/>
          <w:b/>
          <w:bCs/>
          <w:color w:val="000000" w:themeColor="text1"/>
          <w14:textFill>
            <w14:solidFill>
              <w14:schemeClr w14:val="tx1"/>
            </w14:solidFill>
          </w14:textFill>
        </w:rPr>
        <w:t>h</w:t>
      </w:r>
      <w:r>
        <w:rPr>
          <w:rFonts w:ascii="Times New Roman" w:hAnsi="Times New Roman" w:cs="Times New Roman"/>
          <w:color w:val="000000" w:themeColor="text1"/>
          <w14:textFill>
            <w14:solidFill>
              <w14:schemeClr w14:val="tx1"/>
            </w14:solidFill>
          </w14:textFill>
        </w:rPr>
        <w:t xml:space="preserve">. Paired box-strip plot shows the comparison of pre-retrieval (Stereo-seq) and post-retrieval (Stereo-XCR-seq) target reads/total reads ratio in FFPE tissue sections. Each dot represents an independent experimental replicate. Boxes are presented as mean±25% percentile and colored by pre-retrieval and post-retrieval quantification. Error bar indicates extreme dots. N number of replicates has been labelled on the graph. </w:t>
      </w:r>
    </w:p>
    <w:p w14:paraId="47F5F8CC">
      <w:pPr>
        <w:spacing w:line="360" w:lineRule="auto"/>
        <w:jc w:val="both"/>
        <w:rPr>
          <w:rFonts w:ascii="Times New Roman" w:hAnsi="Times New Roman" w:cs="Times New Roman"/>
          <w:b/>
          <w:bCs/>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drawing>
          <wp:inline distT="0" distB="0" distL="0" distR="0">
            <wp:extent cx="5278120" cy="5356860"/>
            <wp:effectExtent l="0" t="0" r="5080" b="2540"/>
            <wp:docPr id="764597910"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597910" name="图片 2" descr="图示&#10;&#10;描述已自动生成"/>
                    <pic:cNvPicPr>
                      <a:picLocks noChangeAspect="1"/>
                    </pic:cNvPicPr>
                  </pic:nvPicPr>
                  <pic:blipFill>
                    <a:blip r:embed="rId9" cstate="print">
                      <a:extLst>
                        <a:ext uri="{28A0092B-C50C-407E-A947-70E740481C1C}">
                          <a14:useLocalDpi xmlns:a14="http://schemas.microsoft.com/office/drawing/2010/main" val="0"/>
                        </a:ext>
                      </a:extLst>
                    </a:blip>
                    <a:srcRect b="28049"/>
                    <a:stretch>
                      <a:fillRect/>
                    </a:stretch>
                  </pic:blipFill>
                  <pic:spPr>
                    <a:xfrm>
                      <a:off x="0" y="0"/>
                      <a:ext cx="5278120" cy="5357446"/>
                    </a:xfrm>
                    <a:prstGeom prst="rect">
                      <a:avLst/>
                    </a:prstGeom>
                    <a:ln>
                      <a:noFill/>
                    </a:ln>
                  </pic:spPr>
                </pic:pic>
              </a:graphicData>
            </a:graphic>
          </wp:inline>
        </w:drawing>
      </w:r>
    </w:p>
    <w:p w14:paraId="425676FC">
      <w:pPr>
        <w:spacing w:line="360" w:lineRule="auto"/>
        <w:jc w:val="both"/>
        <w:rPr>
          <w:rFonts w:ascii="Times New Roman" w:hAnsi="Times New Roman" w:cs="Times New Roman"/>
          <w:b/>
          <w:bCs/>
          <w:i/>
          <w:iCs/>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 xml:space="preserve">Figure 2. </w:t>
      </w:r>
      <w:r>
        <w:rPr>
          <w:rFonts w:ascii="Times New Roman" w:hAnsi="Times New Roman" w:cs="Times New Roman"/>
          <w:b/>
          <w:bCs/>
          <w:i/>
          <w:iCs/>
          <w:color w:val="000000" w:themeColor="text1"/>
          <w14:textFill>
            <w14:solidFill>
              <w14:schemeClr w14:val="tx1"/>
            </w14:solidFill>
          </w14:textFill>
        </w:rPr>
        <w:t>Stereo-XCR-seq profiles clonal activities at single cell level with enhanced resolution.</w:t>
      </w:r>
    </w:p>
    <w:p w14:paraId="0A1F8954">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 xml:space="preserve">a. </w:t>
      </w:r>
      <w:r>
        <w:rPr>
          <w:rFonts w:ascii="Times New Roman" w:hAnsi="Times New Roman" w:cs="Times New Roman"/>
          <w:color w:val="000000" w:themeColor="text1"/>
          <w14:textFill>
            <w14:solidFill>
              <w14:schemeClr w14:val="tx1"/>
            </w14:solidFill>
          </w14:textFill>
        </w:rPr>
        <w:t>Spatial plot shows the distribution of IgH clone family 1322 at 2 different resolution, 100μm and single cell resolution. FOV is highlighted in white frame. Bin200 spot (100μm) is plotted as pink frame. Single cells are plotted in pink polygons with white cell border.</w:t>
      </w:r>
      <w:r>
        <w:rPr>
          <w:rFonts w:ascii="Times New Roman" w:hAnsi="Times New Roman" w:cs="Times New Roman"/>
          <w:b/>
          <w:bCs/>
          <w:color w:val="000000" w:themeColor="text1"/>
          <w14:textFill>
            <w14:solidFill>
              <w14:schemeClr w14:val="tx1"/>
            </w14:solidFill>
          </w14:textFill>
        </w:rPr>
        <w:t xml:space="preserve"> b</w:t>
      </w:r>
      <w:r>
        <w:rPr>
          <w:rFonts w:ascii="Times New Roman" w:hAnsi="Times New Roman" w:cs="Times New Roman"/>
          <w:color w:val="000000" w:themeColor="text1"/>
          <w14:textFill>
            <w14:solidFill>
              <w14:schemeClr w14:val="tx1"/>
            </w14:solidFill>
          </w14:textFill>
        </w:rPr>
        <w:t xml:space="preserve">. Violin-box plots show the TCRβ and IgH+ cell counts in each bin200 spot. Boxes are presented as mean±25% percentile. </w:t>
      </w:r>
      <w:r>
        <w:rPr>
          <w:rFonts w:ascii="Times New Roman" w:hAnsi="Times New Roman" w:cs="Times New Roman"/>
          <w:b/>
          <w:bCs/>
          <w:color w:val="000000" w:themeColor="text1"/>
          <w14:textFill>
            <w14:solidFill>
              <w14:schemeClr w14:val="tx1"/>
            </w14:solidFill>
          </w14:textFill>
        </w:rPr>
        <w:t>c</w:t>
      </w:r>
      <w:r>
        <w:rPr>
          <w:rFonts w:ascii="Times New Roman" w:hAnsi="Times New Roman" w:cs="Times New Roman"/>
          <w:color w:val="000000" w:themeColor="text1"/>
          <w14:textFill>
            <w14:solidFill>
              <w14:schemeClr w14:val="tx1"/>
            </w14:solidFill>
          </w14:textFill>
        </w:rPr>
        <w:t xml:space="preserve">. Spatial plot shows the distribution of IgH clone reads (red), IGH genes (blue), TCRβ clone (yellow) reads and TRBC1/2 genes (green) in each cell bin. Cell borders are plotted in white. FOVs are selected to present BCR zone (FOV1) and TCR zone (FOV2). </w:t>
      </w:r>
      <w:r>
        <w:rPr>
          <w:rFonts w:ascii="Times New Roman" w:hAnsi="Times New Roman" w:cs="Times New Roman"/>
          <w:b/>
          <w:bCs/>
          <w:color w:val="000000" w:themeColor="text1"/>
          <w14:textFill>
            <w14:solidFill>
              <w14:schemeClr w14:val="tx1"/>
            </w14:solidFill>
          </w14:textFill>
        </w:rPr>
        <w:t>d</w:t>
      </w:r>
      <w:r>
        <w:rPr>
          <w:rFonts w:ascii="Times New Roman" w:hAnsi="Times New Roman" w:cs="Times New Roman"/>
          <w:color w:val="000000" w:themeColor="text1"/>
          <w14:textFill>
            <w14:solidFill>
              <w14:schemeClr w14:val="tx1"/>
            </w14:solidFill>
          </w14:textFill>
        </w:rPr>
        <w:t xml:space="preserve">. Venn plots show the detection of IGH genes and TRBC1/2 genes in IgH+cells and TCRβ +cells. The circles are colored as indicated below. </w:t>
      </w:r>
      <w:r>
        <w:rPr>
          <w:rFonts w:ascii="Times New Roman" w:hAnsi="Times New Roman" w:cs="Times New Roman"/>
          <w:b/>
          <w:bCs/>
          <w:color w:val="000000" w:themeColor="text1"/>
          <w14:textFill>
            <w14:solidFill>
              <w14:schemeClr w14:val="tx1"/>
            </w14:solidFill>
          </w14:textFill>
        </w:rPr>
        <w:t>e</w:t>
      </w:r>
      <w:r>
        <w:rPr>
          <w:rFonts w:ascii="Times New Roman" w:hAnsi="Times New Roman" w:cs="Times New Roman"/>
          <w:color w:val="000000" w:themeColor="text1"/>
          <w14:textFill>
            <w14:solidFill>
              <w14:schemeClr w14:val="tx1"/>
            </w14:solidFill>
          </w14:textFill>
        </w:rPr>
        <w:t xml:space="preserve">. Box plot shows the supporting ratio of IgH (red) and TCRβ reads by transcriptomic reads. Each dot represents an independent experimental replicate. Data are presented as mean±25% percentile, with error bar indicating extreme value. </w:t>
      </w:r>
      <w:r>
        <w:rPr>
          <w:rFonts w:ascii="Times New Roman" w:hAnsi="Times New Roman" w:cs="Times New Roman"/>
          <w:b/>
          <w:bCs/>
          <w:color w:val="000000" w:themeColor="text1"/>
          <w14:textFill>
            <w14:solidFill>
              <w14:schemeClr w14:val="tx1"/>
            </w14:solidFill>
          </w14:textFill>
        </w:rPr>
        <w:t>f</w:t>
      </w:r>
      <w:r>
        <w:rPr>
          <w:rFonts w:ascii="Times New Roman" w:hAnsi="Times New Roman" w:cs="Times New Roman"/>
          <w:color w:val="000000" w:themeColor="text1"/>
          <w14:textFill>
            <w14:solidFill>
              <w14:schemeClr w14:val="tx1"/>
            </w14:solidFill>
          </w14:textFill>
        </w:rPr>
        <w:t>. Dot plot shows the expression of TRAC, TRBC1 and TRBC2 by different cell types. Dots are colored by mean expression and sized by expression fraction.</w:t>
      </w:r>
    </w:p>
    <w:p w14:paraId="76E3FE94">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g. Bar charts show the TCR α-β pairing rate (left) and counts of the α-β paired cells. Each dot represents an independent experimental replicate. N=4. Data are presented as mean±SEM. </w:t>
      </w:r>
      <w:r>
        <w:rPr>
          <w:rFonts w:ascii="Times New Roman" w:hAnsi="Times New Roman" w:cs="Times New Roman"/>
          <w:b/>
          <w:bCs/>
          <w:color w:val="000000" w:themeColor="text1"/>
          <w14:textFill>
            <w14:solidFill>
              <w14:schemeClr w14:val="tx1"/>
            </w14:solidFill>
          </w14:textFill>
        </w:rPr>
        <w:t>h</w:t>
      </w:r>
      <w:r>
        <w:rPr>
          <w:rFonts w:ascii="Times New Roman" w:hAnsi="Times New Roman" w:cs="Times New Roman"/>
          <w:color w:val="000000" w:themeColor="text1"/>
          <w14:textFill>
            <w14:solidFill>
              <w14:schemeClr w14:val="tx1"/>
            </w14:solidFill>
          </w14:textFill>
        </w:rPr>
        <w:t xml:space="preserve">. Spatial plots show the distribution of TRBC1/2 transcriptomic reads and TCRβ clone reads at a resolution of bin1 (500nm). Two FOVs are selected to present the similar (FOV1 and the discrepant (FOV2) pattern of TRBC1/2 transcriptomic reads and TCRβ clone reads. </w:t>
      </w:r>
      <w:r>
        <w:rPr>
          <w:rFonts w:ascii="Times New Roman" w:hAnsi="Times New Roman" w:cs="Times New Roman"/>
          <w:b/>
          <w:bCs/>
          <w:color w:val="000000" w:themeColor="text1"/>
          <w14:textFill>
            <w14:solidFill>
              <w14:schemeClr w14:val="tx1"/>
            </w14:solidFill>
          </w14:textFill>
        </w:rPr>
        <w:t>i</w:t>
      </w:r>
      <w:r>
        <w:rPr>
          <w:rFonts w:ascii="Times New Roman" w:hAnsi="Times New Roman" w:cs="Times New Roman"/>
          <w:color w:val="000000" w:themeColor="text1"/>
          <w14:textFill>
            <w14:solidFill>
              <w14:schemeClr w14:val="tx1"/>
            </w14:solidFill>
          </w14:textFill>
        </w:rPr>
        <w:t xml:space="preserve">. Immunofluorescence staining of CD3E using adjacent 5μm tissue section. FOVs corresponding to panel h are shown. </w:t>
      </w:r>
      <w:r>
        <w:rPr>
          <w:rFonts w:ascii="Times New Roman" w:hAnsi="Times New Roman" w:cs="Times New Roman"/>
          <w:b/>
          <w:bCs/>
          <w:color w:val="000000" w:themeColor="text1"/>
          <w14:textFill>
            <w14:solidFill>
              <w14:schemeClr w14:val="tx1"/>
            </w14:solidFill>
          </w14:textFill>
        </w:rPr>
        <w:t>j-l</w:t>
      </w:r>
      <w:r>
        <w:rPr>
          <w:rFonts w:ascii="Times New Roman" w:hAnsi="Times New Roman" w:cs="Times New Roman"/>
          <w:color w:val="000000" w:themeColor="text1"/>
          <w14:textFill>
            <w14:solidFill>
              <w14:schemeClr w14:val="tx1"/>
            </w14:solidFill>
          </w14:textFill>
        </w:rPr>
        <w:t>. Spatial plots showing the capacity of Stereo-XCR-seq in visualization of clone expansion (j), class switching recombination (k) and somatic hyermutation (l). FOVs are elaborately selected for visualization according to location of each the clonal activities. For panel l, each hollow dot represents a cell, colored by mutation frequencies</w:t>
      </w:r>
    </w:p>
    <w:p w14:paraId="23AA7445">
      <w:pPr>
        <w:spacing w:line="360" w:lineRule="auto"/>
        <w:jc w:val="both"/>
        <w:rPr>
          <w:rFonts w:ascii="Times New Roman" w:hAnsi="Times New Roman" w:cs="Times New Roman"/>
          <w:color w:val="000000" w:themeColor="text1"/>
          <w14:textFill>
            <w14:solidFill>
              <w14:schemeClr w14:val="tx1"/>
            </w14:solidFill>
          </w14:textFill>
        </w:rPr>
        <w:sectPr>
          <w:pgSz w:w="11906" w:h="16838"/>
          <w:pgMar w:top="1440" w:right="1797" w:bottom="1440" w:left="1797" w:header="851" w:footer="992" w:gutter="0"/>
          <w:lnNumType w:countBy="1" w:restart="continuous"/>
          <w:cols w:space="425" w:num="1"/>
          <w:docGrid w:type="lines" w:linePitch="312" w:charSpace="0"/>
        </w:sectPr>
      </w:pPr>
      <w:r>
        <w:rPr>
          <w:rFonts w:ascii="Times New Roman" w:hAnsi="Times New Roman" w:cs="Times New Roman"/>
          <w:color w:val="000000" w:themeColor="text1"/>
          <w14:textFill>
            <w14:solidFill>
              <w14:schemeClr w14:val="tx1"/>
            </w14:solidFill>
          </w14:textFill>
        </w:rPr>
        <w:t>m. Lineage tree plot and spatial plot shows the clone family 375 and subclones 2/15/21 in different FOVs. Only subclones 2/15/21 are shown in spatial plot. In lineage tree, dots are sized by clone size. In spatial plot, each dot/polygon represent a cell, colored by subclone definition.</w:t>
      </w:r>
    </w:p>
    <w:p w14:paraId="344E099A">
      <w:pPr>
        <w:spacing w:line="360" w:lineRule="auto"/>
        <w:jc w:val="both"/>
        <w:rPr>
          <w:rFonts w:ascii="Times New Roman" w:hAnsi="Times New Roman" w:cs="Times New Roman"/>
          <w:b/>
          <w:bCs/>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drawing>
          <wp:inline distT="0" distB="0" distL="0" distR="0">
            <wp:extent cx="5278120" cy="5579745"/>
            <wp:effectExtent l="0" t="0" r="5080" b="0"/>
            <wp:docPr id="2118546483" name="图片 3"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46483" name="图片 3" descr="图示, 示意图&#10;&#10;描述已自动生成"/>
                    <pic:cNvPicPr>
                      <a:picLocks noChangeAspect="1"/>
                    </pic:cNvPicPr>
                  </pic:nvPicPr>
                  <pic:blipFill>
                    <a:blip r:embed="rId10" cstate="print">
                      <a:extLst>
                        <a:ext uri="{28A0092B-C50C-407E-A947-70E740481C1C}">
                          <a14:useLocalDpi xmlns:a14="http://schemas.microsoft.com/office/drawing/2010/main" val="0"/>
                        </a:ext>
                      </a:extLst>
                    </a:blip>
                    <a:srcRect b="25205"/>
                    <a:stretch>
                      <a:fillRect/>
                    </a:stretch>
                  </pic:blipFill>
                  <pic:spPr>
                    <a:xfrm>
                      <a:off x="0" y="0"/>
                      <a:ext cx="5278120" cy="5580185"/>
                    </a:xfrm>
                    <a:prstGeom prst="rect">
                      <a:avLst/>
                    </a:prstGeom>
                    <a:ln>
                      <a:noFill/>
                    </a:ln>
                  </pic:spPr>
                </pic:pic>
              </a:graphicData>
            </a:graphic>
          </wp:inline>
        </w:drawing>
      </w:r>
    </w:p>
    <w:p w14:paraId="5D3B4252">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 xml:space="preserve">Figure 3. </w:t>
      </w:r>
      <w:r>
        <w:rPr>
          <w:rFonts w:ascii="Times New Roman" w:hAnsi="Times New Roman" w:cs="Times New Roman"/>
          <w:b/>
          <w:bCs/>
          <w:i/>
          <w:iCs/>
          <w:color w:val="000000" w:themeColor="text1"/>
          <w14:textFill>
            <w14:solidFill>
              <w14:schemeClr w14:val="tx1"/>
            </w14:solidFill>
          </w14:textFill>
        </w:rPr>
        <w:t>Stereo-XCR-seq reveals</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b/>
          <w:bCs/>
          <w:i/>
          <w:iCs/>
          <w:color w:val="000000" w:themeColor="text1"/>
          <w14:textFill>
            <w14:solidFill>
              <w14:schemeClr w14:val="tx1"/>
            </w14:solidFill>
          </w14:textFill>
        </w:rPr>
        <w:t>pronounced spatial heterogeneity of immature TLS in LUAD.</w:t>
      </w:r>
    </w:p>
    <w:p w14:paraId="456C3A07">
      <w:pPr>
        <w:spacing w:line="360" w:lineRule="auto"/>
        <w:jc w:val="both"/>
        <w:rPr>
          <w:rFonts w:ascii="Times New Roman" w:hAnsi="Times New Roman" w:cs="Times New Roman"/>
          <w:color w:val="000000" w:themeColor="text1"/>
          <w14:textFill>
            <w14:solidFill>
              <w14:schemeClr w14:val="tx1"/>
            </w14:solidFill>
          </w14:textFill>
        </w:rPr>
        <w:sectPr>
          <w:pgSz w:w="11906" w:h="16838"/>
          <w:pgMar w:top="1440" w:right="1797" w:bottom="1440" w:left="1797" w:header="851" w:footer="992" w:gutter="0"/>
          <w:lnNumType w:countBy="1" w:restart="continuous"/>
          <w:cols w:space="425" w:num="1"/>
          <w:docGrid w:type="lines" w:linePitch="312" w:charSpace="0"/>
        </w:sectPr>
      </w:pPr>
      <w:r>
        <w:rPr>
          <w:rFonts w:ascii="Times New Roman" w:hAnsi="Times New Roman" w:cs="Times New Roman"/>
          <w:b/>
          <w:bCs/>
          <w:color w:val="000000" w:themeColor="text1"/>
          <w14:textFill>
            <w14:solidFill>
              <w14:schemeClr w14:val="tx1"/>
            </w14:solidFill>
          </w14:textFill>
        </w:rPr>
        <w:t>a.</w:t>
      </w:r>
      <w:r>
        <w:rPr>
          <w:rFonts w:ascii="Times New Roman" w:hAnsi="Times New Roman" w:cs="Times New Roman"/>
          <w:color w:val="000000" w:themeColor="text1"/>
          <w14:textFill>
            <w14:solidFill>
              <w14:schemeClr w14:val="tx1"/>
            </w14:solidFill>
          </w14:textFill>
        </w:rPr>
        <w:t xml:space="preserve"> Pie chart shows the percentage of mTLS and iTLS appearance in LUAD H&amp;E staining images. </w:t>
      </w:r>
      <w:r>
        <w:rPr>
          <w:rFonts w:ascii="Times New Roman" w:hAnsi="Times New Roman" w:cs="Times New Roman"/>
          <w:b/>
          <w:bCs/>
          <w:color w:val="000000" w:themeColor="text1"/>
          <w14:textFill>
            <w14:solidFill>
              <w14:schemeClr w14:val="tx1"/>
            </w14:solidFill>
          </w14:textFill>
        </w:rPr>
        <w:t>b</w:t>
      </w:r>
      <w:r>
        <w:rPr>
          <w:rFonts w:ascii="Times New Roman" w:hAnsi="Times New Roman" w:cs="Times New Roman"/>
          <w:color w:val="000000" w:themeColor="text1"/>
          <w14:textFill>
            <w14:solidFill>
              <w14:schemeClr w14:val="tx1"/>
            </w14:solidFill>
          </w14:textFill>
        </w:rPr>
        <w:t xml:space="preserve">. Box plot shows the frequencies of mTLS and iTLS in 57 inflamed LUAD H&amp;E staining images. Data are presented as mean±25% percentile, with error bar indicating extreme value. ****, p-value&lt;0.00-1. </w:t>
      </w:r>
      <w:r>
        <w:rPr>
          <w:rFonts w:ascii="Times New Roman" w:hAnsi="Times New Roman" w:cs="Times New Roman"/>
          <w:b/>
          <w:bCs/>
          <w:color w:val="000000" w:themeColor="text1"/>
          <w14:textFill>
            <w14:solidFill>
              <w14:schemeClr w14:val="tx1"/>
            </w14:solidFill>
          </w14:textFill>
        </w:rPr>
        <w:t>c</w:t>
      </w:r>
      <w:r>
        <w:rPr>
          <w:rFonts w:ascii="Times New Roman" w:hAnsi="Times New Roman" w:cs="Times New Roman"/>
          <w:color w:val="000000" w:themeColor="text1"/>
          <w14:textFill>
            <w14:solidFill>
              <w14:schemeClr w14:val="tx1"/>
            </w14:solidFill>
          </w14:textFill>
        </w:rPr>
        <w:t xml:space="preserve">. Spatial plot shows iTLS in LUAD P1. FOVs presents the region of interests, along with the CXCL13, MS4A1, CD3E expression in this FOV. Each dot represents a bin50 spot, colored by cluster or expression level respectively. </w:t>
      </w:r>
      <w:r>
        <w:rPr>
          <w:rFonts w:ascii="Times New Roman" w:hAnsi="Times New Roman" w:cs="Times New Roman"/>
          <w:b/>
          <w:bCs/>
          <w:color w:val="000000" w:themeColor="text1"/>
          <w14:textFill>
            <w14:solidFill>
              <w14:schemeClr w14:val="tx1"/>
            </w14:solidFill>
          </w14:textFill>
        </w:rPr>
        <w:t>d</w:t>
      </w:r>
      <w:r>
        <w:rPr>
          <w:rFonts w:ascii="Times New Roman" w:hAnsi="Times New Roman" w:cs="Times New Roman"/>
          <w:color w:val="000000" w:themeColor="text1"/>
          <w14:textFill>
            <w14:solidFill>
              <w14:schemeClr w14:val="tx1"/>
            </w14:solidFill>
          </w14:textFill>
        </w:rPr>
        <w:t>. Dot plot shows the expression of gene of interests by different spatial clusters (bin50 spots). Dots are colored by mean expression and sized by expression fraction.</w:t>
      </w:r>
      <w:r>
        <w:rPr>
          <w:rFonts w:ascii="Times New Roman" w:hAnsi="Times New Roman" w:cs="Times New Roman"/>
          <w:b/>
          <w:bCs/>
          <w:color w:val="000000" w:themeColor="text1"/>
          <w14:textFill>
            <w14:solidFill>
              <w14:schemeClr w14:val="tx1"/>
            </w14:solidFill>
          </w14:textFill>
        </w:rPr>
        <w:t>e</w:t>
      </w:r>
      <w:r>
        <w:rPr>
          <w:rFonts w:ascii="Times New Roman" w:hAnsi="Times New Roman" w:cs="Times New Roman"/>
          <w:color w:val="000000" w:themeColor="text1"/>
          <w14:textFill>
            <w14:solidFill>
              <w14:schemeClr w14:val="tx1"/>
            </w14:solidFill>
          </w14:textFill>
        </w:rPr>
        <w:t xml:space="preserve">. Spatial plot shows spatially discrete iTLS clusters in LUAD P1. Each dot represents a bin50 spot, colored by clusters. The cluster numbers are labeled nearby each cluster. </w:t>
      </w:r>
      <w:r>
        <w:rPr>
          <w:rFonts w:ascii="Times New Roman" w:hAnsi="Times New Roman" w:cs="Times New Roman"/>
          <w:b/>
          <w:bCs/>
          <w:color w:val="000000" w:themeColor="text1"/>
          <w14:textFill>
            <w14:solidFill>
              <w14:schemeClr w14:val="tx1"/>
            </w14:solidFill>
          </w14:textFill>
        </w:rPr>
        <w:t>f</w:t>
      </w:r>
      <w:r>
        <w:rPr>
          <w:rFonts w:ascii="Times New Roman" w:hAnsi="Times New Roman" w:cs="Times New Roman"/>
          <w:color w:val="000000" w:themeColor="text1"/>
          <w14:textFill>
            <w14:solidFill>
              <w14:schemeClr w14:val="tx1"/>
            </w14:solidFill>
          </w14:textFill>
        </w:rPr>
        <w:t xml:space="preserve">. Bar chart shows the proportion of iTLS-emigrating TCRβ clones and IgH clones. Each dot represents an iTLS cluster corresponding to panel d. Data are presented as mean±SEM. N=10. </w:t>
      </w:r>
      <w:r>
        <w:rPr>
          <w:rFonts w:ascii="Times New Roman" w:hAnsi="Times New Roman" w:cs="Times New Roman"/>
          <w:b/>
          <w:bCs/>
          <w:color w:val="000000" w:themeColor="text1"/>
          <w14:textFill>
            <w14:solidFill>
              <w14:schemeClr w14:val="tx1"/>
            </w14:solidFill>
          </w14:textFill>
        </w:rPr>
        <w:t>g</w:t>
      </w:r>
      <w:r>
        <w:rPr>
          <w:rFonts w:ascii="Times New Roman" w:hAnsi="Times New Roman" w:cs="Times New Roman"/>
          <w:color w:val="000000" w:themeColor="text1"/>
          <w14:textFill>
            <w14:solidFill>
              <w14:schemeClr w14:val="tx1"/>
            </w14:solidFill>
          </w14:textFill>
        </w:rPr>
        <w:t xml:space="preserve">. Venn plots show the shared IgH clones by the top 5 iTLS clusters. iTLSs 7/3/8/0 are compared with iTLS 6 respectively. </w:t>
      </w:r>
      <w:r>
        <w:rPr>
          <w:rFonts w:ascii="Times New Roman" w:hAnsi="Times New Roman" w:cs="Times New Roman"/>
          <w:b/>
          <w:bCs/>
          <w:color w:val="000000" w:themeColor="text1"/>
          <w14:textFill>
            <w14:solidFill>
              <w14:schemeClr w14:val="tx1"/>
            </w14:solidFill>
          </w14:textFill>
        </w:rPr>
        <w:t>h</w:t>
      </w:r>
      <w:r>
        <w:rPr>
          <w:rFonts w:ascii="Times New Roman" w:hAnsi="Times New Roman" w:cs="Times New Roman"/>
          <w:color w:val="000000" w:themeColor="text1"/>
          <w14:textFill>
            <w14:solidFill>
              <w14:schemeClr w14:val="tx1"/>
            </w14:solidFill>
          </w14:textFill>
        </w:rPr>
        <w:t xml:space="preserve">. Elbow plots show the sharing of IgH clones (left) and TCRβ clones (right) by different iTLS clusters in each tumor. The sharing clones are plotted as absolute counts (up) and percentage (below) respectively. Each line represents a tumor, colored by patient number as indicated below. </w:t>
      </w:r>
      <w:r>
        <w:rPr>
          <w:rFonts w:ascii="Times New Roman" w:hAnsi="Times New Roman" w:cs="Times New Roman"/>
          <w:b/>
          <w:bCs/>
          <w:color w:val="000000" w:themeColor="text1"/>
          <w14:textFill>
            <w14:solidFill>
              <w14:schemeClr w14:val="tx1"/>
            </w14:solidFill>
          </w14:textFill>
        </w:rPr>
        <w:t>i</w:t>
      </w:r>
      <w:r>
        <w:rPr>
          <w:rFonts w:ascii="Times New Roman" w:hAnsi="Times New Roman" w:cs="Times New Roman"/>
          <w:color w:val="000000" w:themeColor="text1"/>
          <w14:textFill>
            <w14:solidFill>
              <w14:schemeClr w14:val="tx1"/>
            </w14:solidFill>
          </w14:textFill>
        </w:rPr>
        <w:t xml:space="preserve">. Spatial plots show the distribution of iTLS-emigrating IgH clones. Each plot presents one iTLS-associated clones as labeled above. The iTLS cluster of interest is colored in blue and highlighted by red border. The emigrating distributions are presented as kernel density estimate (KDE) plot, with the most enriched niche highlighted by green borders. The KDE plots are colored by densities. </w:t>
      </w:r>
      <w:r>
        <w:rPr>
          <w:rFonts w:ascii="Times New Roman" w:hAnsi="Times New Roman" w:cs="Times New Roman"/>
          <w:b/>
          <w:bCs/>
          <w:color w:val="000000" w:themeColor="text1"/>
          <w14:textFill>
            <w14:solidFill>
              <w14:schemeClr w14:val="tx1"/>
            </w14:solidFill>
          </w14:textFill>
        </w:rPr>
        <w:t>j-k</w:t>
      </w:r>
      <w:r>
        <w:rPr>
          <w:rFonts w:ascii="Times New Roman" w:hAnsi="Times New Roman" w:cs="Times New Roman"/>
          <w:color w:val="000000" w:themeColor="text1"/>
          <w14:textFill>
            <w14:solidFill>
              <w14:schemeClr w14:val="tx1"/>
            </w14:solidFill>
          </w14:textFill>
        </w:rPr>
        <w:t>. Spatial plots show the representative distribution of cells of interests (</w:t>
      </w:r>
      <w:r>
        <w:rPr>
          <w:rFonts w:ascii="Times New Roman" w:hAnsi="Times New Roman" w:cs="Times New Roman"/>
          <w:b/>
          <w:bCs/>
          <w:color w:val="000000" w:themeColor="text1"/>
          <w14:textFill>
            <w14:solidFill>
              <w14:schemeClr w14:val="tx1"/>
            </w14:solidFill>
          </w14:textFill>
        </w:rPr>
        <w:t>j</w:t>
      </w:r>
      <w:r>
        <w:rPr>
          <w:rFonts w:ascii="Times New Roman" w:hAnsi="Times New Roman" w:cs="Times New Roman"/>
          <w:color w:val="000000" w:themeColor="text1"/>
          <w14:textFill>
            <w14:solidFill>
              <w14:schemeClr w14:val="tx1"/>
            </w14:solidFill>
          </w14:textFill>
        </w:rPr>
        <w:t>) and related gene expression (</w:t>
      </w:r>
      <w:r>
        <w:rPr>
          <w:rFonts w:ascii="Times New Roman" w:hAnsi="Times New Roman" w:cs="Times New Roman"/>
          <w:b/>
          <w:bCs/>
          <w:color w:val="000000" w:themeColor="text1"/>
          <w14:textFill>
            <w14:solidFill>
              <w14:schemeClr w14:val="tx1"/>
            </w14:solidFill>
          </w14:textFill>
        </w:rPr>
        <w:t>k</w:t>
      </w:r>
      <w:r>
        <w:rPr>
          <w:rFonts w:ascii="Times New Roman" w:hAnsi="Times New Roman" w:cs="Times New Roman"/>
          <w:color w:val="000000" w:themeColor="text1"/>
          <w14:textFill>
            <w14:solidFill>
              <w14:schemeClr w14:val="tx1"/>
            </w14:solidFill>
          </w14:textFill>
        </w:rPr>
        <w:t>) in 2 LUAD tumors. Each dot represents a cell, colored by either cell type (</w:t>
      </w:r>
      <w:r>
        <w:rPr>
          <w:rFonts w:ascii="Times New Roman" w:hAnsi="Times New Roman" w:cs="Times New Roman"/>
          <w:b/>
          <w:bCs/>
          <w:color w:val="000000" w:themeColor="text1"/>
          <w14:textFill>
            <w14:solidFill>
              <w14:schemeClr w14:val="tx1"/>
            </w14:solidFill>
          </w14:textFill>
        </w:rPr>
        <w:t>j</w:t>
      </w:r>
      <w:r>
        <w:rPr>
          <w:rFonts w:ascii="Times New Roman" w:hAnsi="Times New Roman" w:cs="Times New Roman"/>
          <w:color w:val="000000" w:themeColor="text1"/>
          <w14:textFill>
            <w14:solidFill>
              <w14:schemeClr w14:val="tx1"/>
            </w14:solidFill>
          </w14:textFill>
        </w:rPr>
        <w:t>) or genes (</w:t>
      </w:r>
      <w:r>
        <w:rPr>
          <w:rFonts w:ascii="Times New Roman" w:hAnsi="Times New Roman" w:cs="Times New Roman"/>
          <w:b/>
          <w:bCs/>
          <w:color w:val="000000" w:themeColor="text1"/>
          <w14:textFill>
            <w14:solidFill>
              <w14:schemeClr w14:val="tx1"/>
            </w14:solidFill>
          </w14:textFill>
        </w:rPr>
        <w:t>k</w:t>
      </w:r>
      <w:r>
        <w:rPr>
          <w:rFonts w:ascii="Times New Roman" w:hAnsi="Times New Roman" w:cs="Times New Roman"/>
          <w:color w:val="000000" w:themeColor="text1"/>
          <w14:textFill>
            <w14:solidFill>
              <w14:schemeClr w14:val="tx1"/>
            </w14:solidFill>
          </w14:textFill>
        </w:rPr>
        <w:t>).</w:t>
      </w:r>
    </w:p>
    <w:p w14:paraId="63FAEA25">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0" distR="0">
            <wp:extent cx="5278120" cy="6435725"/>
            <wp:effectExtent l="0" t="0" r="5080" b="3175"/>
            <wp:docPr id="1703795905" name="图片 4" descr="电视游戏的萤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95905" name="图片 4" descr="电视游戏的萤幕截图&#10;&#10;描述已自动生成"/>
                    <pic:cNvPicPr>
                      <a:picLocks noChangeAspect="1"/>
                    </pic:cNvPicPr>
                  </pic:nvPicPr>
                  <pic:blipFill>
                    <a:blip r:embed="rId11" cstate="print">
                      <a:extLst>
                        <a:ext uri="{28A0092B-C50C-407E-A947-70E740481C1C}">
                          <a14:useLocalDpi xmlns:a14="http://schemas.microsoft.com/office/drawing/2010/main" val="0"/>
                        </a:ext>
                      </a:extLst>
                    </a:blip>
                    <a:srcRect b="13734"/>
                    <a:stretch>
                      <a:fillRect/>
                    </a:stretch>
                  </pic:blipFill>
                  <pic:spPr>
                    <a:xfrm>
                      <a:off x="0" y="0"/>
                      <a:ext cx="5278120" cy="6435969"/>
                    </a:xfrm>
                    <a:prstGeom prst="rect">
                      <a:avLst/>
                    </a:prstGeom>
                    <a:ln>
                      <a:noFill/>
                    </a:ln>
                  </pic:spPr>
                </pic:pic>
              </a:graphicData>
            </a:graphic>
          </wp:inline>
        </w:drawing>
      </w:r>
    </w:p>
    <w:p w14:paraId="2BF571D9">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 xml:space="preserve">Figure 4. </w:t>
      </w:r>
      <w:r>
        <w:rPr>
          <w:rFonts w:ascii="Times New Roman" w:hAnsi="Times New Roman" w:cs="Times New Roman"/>
          <w:b/>
          <w:bCs/>
          <w:i/>
          <w:iCs/>
          <w:color w:val="000000" w:themeColor="text1"/>
          <w14:textFill>
            <w14:solidFill>
              <w14:schemeClr w14:val="tx1"/>
            </w14:solidFill>
          </w14:textFill>
        </w:rPr>
        <w:t>Stereo-XCR-seq delineates spatiotemporal fate trajectories of B/plasma cells in iTLSs.</w:t>
      </w:r>
    </w:p>
    <w:p w14:paraId="021D5499">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a</w:t>
      </w:r>
      <w:r>
        <w:rPr>
          <w:rFonts w:ascii="Times New Roman" w:hAnsi="Times New Roman" w:cs="Times New Roman"/>
          <w:color w:val="000000" w:themeColor="text1"/>
          <w14:textFill>
            <w14:solidFill>
              <w14:schemeClr w14:val="tx1"/>
            </w14:solidFill>
          </w14:textFill>
        </w:rPr>
        <w:t xml:space="preserve">. Spatial plot shows the spatial expression of </w:t>
      </w:r>
      <w:r>
        <w:rPr>
          <w:rFonts w:ascii="Times New Roman" w:hAnsi="Times New Roman" w:cs="Times New Roman"/>
          <w:i/>
          <w:iCs/>
          <w:color w:val="000000" w:themeColor="text1"/>
          <w14:textFill>
            <w14:solidFill>
              <w14:schemeClr w14:val="tx1"/>
            </w14:solidFill>
          </w14:textFill>
        </w:rPr>
        <w:t>MS4A1</w:t>
      </w:r>
      <w:r>
        <w:rPr>
          <w:rFonts w:ascii="Times New Roman" w:hAnsi="Times New Roman" w:cs="Times New Roman"/>
          <w:color w:val="000000" w:themeColor="text1"/>
          <w14:textFill>
            <w14:solidFill>
              <w14:schemeClr w14:val="tx1"/>
            </w14:solidFill>
          </w14:textFill>
        </w:rPr>
        <w:t xml:space="preserve"> (green), </w:t>
      </w:r>
      <w:r>
        <w:rPr>
          <w:rFonts w:ascii="Times New Roman" w:hAnsi="Times New Roman" w:cs="Times New Roman"/>
          <w:i/>
          <w:iCs/>
          <w:color w:val="000000" w:themeColor="text1"/>
          <w14:textFill>
            <w14:solidFill>
              <w14:schemeClr w14:val="tx1"/>
            </w14:solidFill>
          </w14:textFill>
        </w:rPr>
        <w:t>CXCL13</w:t>
      </w:r>
      <w:r>
        <w:rPr>
          <w:rFonts w:ascii="Times New Roman" w:hAnsi="Times New Roman" w:cs="Times New Roman"/>
          <w:color w:val="000000" w:themeColor="text1"/>
          <w14:textFill>
            <w14:solidFill>
              <w14:schemeClr w14:val="tx1"/>
            </w14:solidFill>
          </w14:textFill>
        </w:rPr>
        <w:t xml:space="preserve"> (red), </w:t>
      </w:r>
      <w:r>
        <w:rPr>
          <w:rFonts w:ascii="Times New Roman" w:hAnsi="Times New Roman" w:cs="Times New Roman"/>
          <w:i/>
          <w:iCs/>
          <w:color w:val="000000" w:themeColor="text1"/>
          <w14:textFill>
            <w14:solidFill>
              <w14:schemeClr w14:val="tx1"/>
            </w14:solidFill>
          </w14:textFill>
        </w:rPr>
        <w:t>IGKC</w:t>
      </w:r>
      <w:r>
        <w:rPr>
          <w:rFonts w:ascii="Times New Roman" w:hAnsi="Times New Roman" w:cs="Times New Roman"/>
          <w:color w:val="000000" w:themeColor="text1"/>
          <w14:textFill>
            <w14:solidFill>
              <w14:schemeClr w14:val="tx1"/>
            </w14:solidFill>
          </w14:textFill>
        </w:rPr>
        <w:t xml:space="preserve"> (purple) and </w:t>
      </w:r>
      <w:r>
        <w:rPr>
          <w:rFonts w:ascii="Times New Roman" w:hAnsi="Times New Roman" w:cs="Times New Roman"/>
          <w:i/>
          <w:iCs/>
          <w:color w:val="000000" w:themeColor="text1"/>
          <w14:textFill>
            <w14:solidFill>
              <w14:schemeClr w14:val="tx1"/>
            </w14:solidFill>
          </w14:textFill>
        </w:rPr>
        <w:t>JCHAIN</w:t>
      </w:r>
      <w:r>
        <w:rPr>
          <w:rFonts w:ascii="Times New Roman" w:hAnsi="Times New Roman" w:cs="Times New Roman"/>
          <w:color w:val="000000" w:themeColor="text1"/>
          <w14:textFill>
            <w14:solidFill>
              <w14:schemeClr w14:val="tx1"/>
            </w14:solidFill>
          </w14:textFill>
        </w:rPr>
        <w:t xml:space="preserve"> (blue) in LUAD tumor. Each dot represents a bin20 spot, colored by genes and hued by UMI counts. Tissue borders are presented as white outlines. 2 FOVs are selected to present the co-expression of </w:t>
      </w:r>
      <w:r>
        <w:rPr>
          <w:rFonts w:ascii="Times New Roman" w:hAnsi="Times New Roman" w:cs="Times New Roman"/>
          <w:i/>
          <w:iCs/>
          <w:color w:val="000000" w:themeColor="text1"/>
          <w14:textFill>
            <w14:solidFill>
              <w14:schemeClr w14:val="tx1"/>
            </w14:solidFill>
          </w14:textFill>
        </w:rPr>
        <w:t xml:space="preserve">MS4A1/CXCL13 </w:t>
      </w:r>
      <w:r>
        <w:rPr>
          <w:rFonts w:ascii="Times New Roman" w:hAnsi="Times New Roman" w:cs="Times New Roman"/>
          <w:color w:val="000000" w:themeColor="text1"/>
          <w14:textFill>
            <w14:solidFill>
              <w14:schemeClr w14:val="tx1"/>
            </w14:solidFill>
          </w14:textFill>
        </w:rPr>
        <w:t xml:space="preserve">(green frame) or </w:t>
      </w:r>
      <w:r>
        <w:rPr>
          <w:rFonts w:ascii="Times New Roman" w:hAnsi="Times New Roman" w:cs="Times New Roman"/>
          <w:i/>
          <w:iCs/>
          <w:color w:val="000000" w:themeColor="text1"/>
          <w14:textFill>
            <w14:solidFill>
              <w14:schemeClr w14:val="tx1"/>
            </w14:solidFill>
          </w14:textFill>
        </w:rPr>
        <w:t xml:space="preserve">IGKC/JCHAIN </w:t>
      </w:r>
      <w:r>
        <w:rPr>
          <w:rFonts w:ascii="Times New Roman" w:hAnsi="Times New Roman" w:cs="Times New Roman"/>
          <w:color w:val="000000" w:themeColor="text1"/>
          <w14:textFill>
            <w14:solidFill>
              <w14:schemeClr w14:val="tx1"/>
            </w14:solidFill>
          </w14:textFill>
        </w:rPr>
        <w:t xml:space="preserve">(purple frame). Scale bar is set at 1mm. </w:t>
      </w:r>
      <w:r>
        <w:rPr>
          <w:rFonts w:ascii="Times New Roman" w:hAnsi="Times New Roman" w:cs="Times New Roman" w:eastAsiaTheme="minorEastAsia"/>
          <w:b/>
          <w:bCs/>
          <w:color w:val="000000" w:themeColor="text1"/>
          <w:kern w:val="2"/>
          <w14:textFill>
            <w14:solidFill>
              <w14:schemeClr w14:val="tx1"/>
            </w14:solidFill>
          </w14:textFill>
        </w:rPr>
        <w:t>b</w:t>
      </w:r>
      <w:r>
        <w:rPr>
          <w:rFonts w:ascii="Times New Roman" w:hAnsi="Times New Roman" w:cs="Times New Roman" w:eastAsiaTheme="minorEastAsia"/>
          <w:color w:val="000000" w:themeColor="text1"/>
          <w:kern w:val="2"/>
          <w14:textFill>
            <w14:solidFill>
              <w14:schemeClr w14:val="tx1"/>
            </w14:solidFill>
          </w14:textFill>
        </w:rPr>
        <w:t>. FOVs selected from pane</w:t>
      </w:r>
      <w:r>
        <w:rPr>
          <w:rFonts w:ascii="Times New Roman" w:hAnsi="Times New Roman" w:cs="Times New Roman" w:eastAsiaTheme="minorEastAsia"/>
          <w:b/>
          <w:bCs/>
          <w:color w:val="000000" w:themeColor="text1"/>
          <w:kern w:val="2"/>
          <w14:textFill>
            <w14:solidFill>
              <w14:schemeClr w14:val="tx1"/>
            </w14:solidFill>
          </w14:textFill>
        </w:rPr>
        <w:t xml:space="preserve"> a </w:t>
      </w:r>
      <w:r>
        <w:rPr>
          <w:rFonts w:ascii="Times New Roman" w:hAnsi="Times New Roman" w:cs="Times New Roman" w:eastAsiaTheme="minorEastAsia"/>
          <w:color w:val="000000" w:themeColor="text1"/>
          <w:kern w:val="2"/>
          <w14:textFill>
            <w14:solidFill>
              <w14:schemeClr w14:val="tx1"/>
            </w14:solidFill>
          </w14:textFill>
        </w:rPr>
        <w:t>to</w:t>
      </w:r>
      <w:r>
        <w:rPr>
          <w:rFonts w:ascii="Times New Roman" w:hAnsi="Times New Roman" w:cs="Times New Roman" w:eastAsiaTheme="minorEastAsia"/>
          <w:b/>
          <w:bCs/>
          <w:color w:val="000000" w:themeColor="text1"/>
          <w:kern w:val="2"/>
          <w14:textFill>
            <w14:solidFill>
              <w14:schemeClr w14:val="tx1"/>
            </w14:solidFill>
          </w14:textFill>
        </w:rPr>
        <w:t xml:space="preserve"> </w:t>
      </w:r>
      <w:r>
        <w:rPr>
          <w:rFonts w:ascii="Times New Roman" w:hAnsi="Times New Roman" w:cs="Times New Roman" w:eastAsiaTheme="minorEastAsia"/>
          <w:color w:val="000000" w:themeColor="text1"/>
          <w:kern w:val="2"/>
          <w14:textFill>
            <w14:solidFill>
              <w14:schemeClr w14:val="tx1"/>
            </w14:solidFill>
          </w14:textFill>
        </w:rPr>
        <w:t xml:space="preserve">show the co-expression of </w:t>
      </w:r>
      <w:r>
        <w:rPr>
          <w:rFonts w:ascii="Times New Roman" w:hAnsi="Times New Roman" w:cs="Times New Roman" w:eastAsiaTheme="minorEastAsia"/>
          <w:i/>
          <w:iCs/>
          <w:color w:val="000000" w:themeColor="text1"/>
          <w:kern w:val="2"/>
          <w14:textFill>
            <w14:solidFill>
              <w14:schemeClr w14:val="tx1"/>
            </w14:solidFill>
          </w14:textFill>
        </w:rPr>
        <w:t xml:space="preserve">MS4A1/CXCL13 </w:t>
      </w:r>
      <w:r>
        <w:rPr>
          <w:rFonts w:ascii="Times New Roman" w:hAnsi="Times New Roman" w:cs="Times New Roman" w:eastAsiaTheme="minorEastAsia"/>
          <w:color w:val="000000" w:themeColor="text1"/>
          <w:kern w:val="2"/>
          <w14:textFill>
            <w14:solidFill>
              <w14:schemeClr w14:val="tx1"/>
            </w14:solidFill>
          </w14:textFill>
        </w:rPr>
        <w:t xml:space="preserve">(green frame) or </w:t>
      </w:r>
      <w:r>
        <w:rPr>
          <w:rFonts w:ascii="Times New Roman" w:hAnsi="Times New Roman" w:cs="Times New Roman" w:eastAsiaTheme="minorEastAsia"/>
          <w:i/>
          <w:iCs/>
          <w:color w:val="000000" w:themeColor="text1"/>
          <w:kern w:val="2"/>
          <w14:textFill>
            <w14:solidFill>
              <w14:schemeClr w14:val="tx1"/>
            </w14:solidFill>
          </w14:textFill>
        </w:rPr>
        <w:t xml:space="preserve">IGKC/JCHAIN </w:t>
      </w:r>
      <w:r>
        <w:rPr>
          <w:rFonts w:ascii="Times New Roman" w:hAnsi="Times New Roman" w:cs="Times New Roman" w:eastAsiaTheme="minorEastAsia"/>
          <w:color w:val="000000" w:themeColor="text1"/>
          <w:kern w:val="2"/>
          <w14:textFill>
            <w14:solidFill>
              <w14:schemeClr w14:val="tx1"/>
            </w14:solidFill>
          </w14:textFill>
        </w:rPr>
        <w:t>(purple frame). Each dot represents a bin20 spot, colored by genes and hued by UMI counts.</w:t>
      </w:r>
      <w:r>
        <w:rPr>
          <w:rFonts w:ascii="Times New Roman" w:hAnsi="Times New Roman" w:cs="Times New Roman"/>
          <w:color w:val="000000" w:themeColor="text1"/>
          <w14:textFill>
            <w14:solidFill>
              <w14:schemeClr w14:val="tx1"/>
            </w14:solidFill>
          </w14:textFill>
        </w:rPr>
        <w:t xml:space="preserve"> </w:t>
      </w:r>
    </w:p>
    <w:p w14:paraId="3A431EFD">
      <w:pPr>
        <w:spacing w:line="360" w:lineRule="auto"/>
        <w:jc w:val="both"/>
        <w:rPr>
          <w:rFonts w:ascii="Times New Roman" w:hAnsi="Times New Roman" w:cs="Times New Roman" w:eastAsiaTheme="minorEastAsia"/>
          <w:color w:val="000000" w:themeColor="text1"/>
          <w:kern w:val="2"/>
          <w14:textFill>
            <w14:solidFill>
              <w14:schemeClr w14:val="tx1"/>
            </w14:solidFill>
          </w14:textFill>
        </w:rPr>
        <w:sectPr>
          <w:pgSz w:w="11906" w:h="16838"/>
          <w:pgMar w:top="1440" w:right="1797" w:bottom="1440" w:left="1797" w:header="851" w:footer="992" w:gutter="0"/>
          <w:lnNumType w:countBy="1" w:restart="continuous"/>
          <w:cols w:space="425" w:num="1"/>
          <w:docGrid w:type="lines" w:linePitch="312" w:charSpace="0"/>
        </w:sectPr>
      </w:pPr>
      <w:r>
        <w:rPr>
          <w:rFonts w:ascii="Times New Roman" w:hAnsi="Times New Roman" w:cs="Times New Roman" w:eastAsiaTheme="minorEastAsia"/>
          <w:b/>
          <w:bCs/>
          <w:color w:val="000000" w:themeColor="text1"/>
          <w:kern w:val="2"/>
          <w14:textFill>
            <w14:solidFill>
              <w14:schemeClr w14:val="tx1"/>
            </w14:solidFill>
          </w14:textFill>
        </w:rPr>
        <w:t>c</w:t>
      </w:r>
      <w:r>
        <w:rPr>
          <w:rFonts w:ascii="Times New Roman" w:hAnsi="Times New Roman" w:cs="Times New Roman" w:eastAsiaTheme="minorEastAsia"/>
          <w:color w:val="000000" w:themeColor="text1"/>
          <w:kern w:val="2"/>
          <w14:textFill>
            <w14:solidFill>
              <w14:schemeClr w14:val="tx1"/>
            </w14:solidFill>
          </w14:textFill>
        </w:rPr>
        <w:t xml:space="preserve">. UMAP plots show the re-clustering of lymphoid aggregates (left up) and gene expression by each sub-clusters (other plots). Each dot represents a bin50 spot, colored by either clusters (left-up) or UMI counts (other plots). </w:t>
      </w:r>
      <w:r>
        <w:rPr>
          <w:rFonts w:ascii="Times New Roman" w:hAnsi="Times New Roman" w:cs="Times New Roman" w:eastAsiaTheme="minorEastAsia"/>
          <w:b/>
          <w:bCs/>
          <w:color w:val="000000" w:themeColor="text1"/>
          <w:kern w:val="2"/>
          <w14:textFill>
            <w14:solidFill>
              <w14:schemeClr w14:val="tx1"/>
            </w14:solidFill>
          </w14:textFill>
        </w:rPr>
        <w:t>d</w:t>
      </w:r>
      <w:r>
        <w:rPr>
          <w:rFonts w:ascii="Times New Roman" w:hAnsi="Times New Roman" w:cs="Times New Roman" w:eastAsiaTheme="minorEastAsia"/>
          <w:color w:val="000000" w:themeColor="text1"/>
          <w:kern w:val="2"/>
          <w14:textFill>
            <w14:solidFill>
              <w14:schemeClr w14:val="tx1"/>
            </w14:solidFill>
          </w14:textFill>
        </w:rPr>
        <w:t>. Spatial plot shows representative view of inner and outer iTLSs in LUAD P4 and P6. Each dot represents a bin50 spot, colored by clusters.</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eastAsiaTheme="minorEastAsia"/>
          <w:b/>
          <w:bCs/>
          <w:color w:val="000000" w:themeColor="text1"/>
          <w:kern w:val="2"/>
          <w14:textFill>
            <w14:solidFill>
              <w14:schemeClr w14:val="tx1"/>
            </w14:solidFill>
          </w14:textFill>
        </w:rPr>
        <w:t>e</w:t>
      </w:r>
      <w:r>
        <w:rPr>
          <w:rFonts w:ascii="Times New Roman" w:hAnsi="Times New Roman" w:cs="Times New Roman" w:eastAsiaTheme="minorEastAsia"/>
          <w:color w:val="000000" w:themeColor="text1"/>
          <w:kern w:val="2"/>
          <w14:textFill>
            <w14:solidFill>
              <w14:schemeClr w14:val="tx1"/>
            </w14:solidFill>
          </w14:textFill>
        </w:rPr>
        <w:t>. Spatial plot shows the gene expression in the representative view of inner and outer iTLSs in LUAD P4 and P6. Each dot represents a bin50 spot, colored by UMI counts of each gene.</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eastAsiaTheme="minorEastAsia"/>
          <w:b/>
          <w:bCs/>
          <w:color w:val="000000" w:themeColor="text1"/>
          <w:kern w:val="2"/>
          <w14:textFill>
            <w14:solidFill>
              <w14:schemeClr w14:val="tx1"/>
            </w14:solidFill>
          </w14:textFill>
        </w:rPr>
        <w:t>f</w:t>
      </w:r>
      <w:r>
        <w:rPr>
          <w:rFonts w:ascii="Times New Roman" w:hAnsi="Times New Roman" w:cs="Times New Roman" w:eastAsiaTheme="minorEastAsia"/>
          <w:color w:val="000000" w:themeColor="text1"/>
          <w:kern w:val="2"/>
          <w14:textFill>
            <w14:solidFill>
              <w14:schemeClr w14:val="tx1"/>
            </w14:solidFill>
          </w14:textFill>
        </w:rPr>
        <w:t>. Dot plot shows the expression of gene</w:t>
      </w:r>
      <w:r>
        <w:rPr>
          <w:rFonts w:ascii="Times New Roman" w:hAnsi="Times New Roman" w:cs="Times New Roman" w:eastAsiaTheme="minorEastAsia"/>
          <w:i/>
          <w:iCs/>
          <w:color w:val="000000" w:themeColor="text1"/>
          <w:kern w:val="2"/>
          <w14:textFill>
            <w14:solidFill>
              <w14:schemeClr w14:val="tx1"/>
            </w14:solidFill>
          </w14:textFill>
        </w:rPr>
        <w:t xml:space="preserve"> </w:t>
      </w:r>
      <w:r>
        <w:rPr>
          <w:rFonts w:ascii="Times New Roman" w:hAnsi="Times New Roman" w:cs="Times New Roman" w:eastAsiaTheme="minorEastAsia"/>
          <w:color w:val="000000" w:themeColor="text1"/>
          <w:kern w:val="2"/>
          <w14:textFill>
            <w14:solidFill>
              <w14:schemeClr w14:val="tx1"/>
            </w14:solidFill>
          </w14:textFill>
        </w:rPr>
        <w:t>of interests by inner iTLSs and outer iTLSs (bin50 spots). Dots are colored by mean expression and sized by expression fraction.</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eastAsiaTheme="minorEastAsia"/>
          <w:b/>
          <w:bCs/>
          <w:color w:val="000000" w:themeColor="text1"/>
          <w:kern w:val="2"/>
          <w14:textFill>
            <w14:solidFill>
              <w14:schemeClr w14:val="tx1"/>
            </w14:solidFill>
          </w14:textFill>
        </w:rPr>
        <w:t>g</w:t>
      </w:r>
      <w:r>
        <w:rPr>
          <w:rFonts w:ascii="Times New Roman" w:hAnsi="Times New Roman" w:cs="Times New Roman" w:eastAsiaTheme="minorEastAsia"/>
          <w:color w:val="000000" w:themeColor="text1"/>
          <w:kern w:val="2"/>
          <w14:textFill>
            <w14:solidFill>
              <w14:schemeClr w14:val="tx1"/>
            </w14:solidFill>
          </w14:textFill>
        </w:rPr>
        <w:t>. Dot plot shows the expression of gene</w:t>
      </w:r>
      <w:r>
        <w:rPr>
          <w:rFonts w:ascii="Times New Roman" w:hAnsi="Times New Roman" w:cs="Times New Roman" w:eastAsiaTheme="minorEastAsia"/>
          <w:i/>
          <w:iCs/>
          <w:color w:val="000000" w:themeColor="text1"/>
          <w:kern w:val="2"/>
          <w14:textFill>
            <w14:solidFill>
              <w14:schemeClr w14:val="tx1"/>
            </w14:solidFill>
          </w14:textFill>
        </w:rPr>
        <w:t xml:space="preserve"> </w:t>
      </w:r>
      <w:r>
        <w:rPr>
          <w:rFonts w:ascii="Times New Roman" w:hAnsi="Times New Roman" w:cs="Times New Roman" w:eastAsiaTheme="minorEastAsia"/>
          <w:color w:val="000000" w:themeColor="text1"/>
          <w:kern w:val="2"/>
          <w14:textFill>
            <w14:solidFill>
              <w14:schemeClr w14:val="tx1"/>
            </w14:solidFill>
          </w14:textFill>
        </w:rPr>
        <w:t>of interests by B/plasma cells in different spatial clusters. Dots are colored by mean expression and sized by expression fraction. The cell stages corresponding to the gene expression are labelled in the parentheses.</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eastAsiaTheme="minorEastAsia"/>
          <w:b/>
          <w:bCs/>
          <w:color w:val="000000" w:themeColor="text1"/>
          <w:kern w:val="2"/>
          <w14:textFill>
            <w14:solidFill>
              <w14:schemeClr w14:val="tx1"/>
            </w14:solidFill>
          </w14:textFill>
        </w:rPr>
        <w:t>h</w:t>
      </w:r>
      <w:r>
        <w:rPr>
          <w:rFonts w:ascii="Times New Roman" w:hAnsi="Times New Roman" w:cs="Times New Roman" w:eastAsiaTheme="minorEastAsia"/>
          <w:color w:val="000000" w:themeColor="text1"/>
          <w:kern w:val="2"/>
          <w14:textFill>
            <w14:solidFill>
              <w14:schemeClr w14:val="tx1"/>
            </w14:solidFill>
          </w14:textFill>
        </w:rPr>
        <w:t>. Boxen plot shows the B/plasma cell pseudotime of B/plasma cells in different spatial sub-clusters. Pairwise significances are assessed by Welch’s t-test: ***, p &lt; 0.001.</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eastAsiaTheme="minorEastAsia"/>
          <w:b/>
          <w:bCs/>
          <w:color w:val="000000" w:themeColor="text1"/>
          <w:kern w:val="2"/>
          <w14:textFill>
            <w14:solidFill>
              <w14:schemeClr w14:val="tx1"/>
            </w14:solidFill>
          </w14:textFill>
        </w:rPr>
        <w:t>i</w:t>
      </w:r>
      <w:r>
        <w:rPr>
          <w:rFonts w:ascii="Times New Roman" w:hAnsi="Times New Roman" w:cs="Times New Roman" w:eastAsiaTheme="minorEastAsia"/>
          <w:color w:val="000000" w:themeColor="text1"/>
          <w:kern w:val="2"/>
          <w14:textFill>
            <w14:solidFill>
              <w14:schemeClr w14:val="tx1"/>
            </w14:solidFill>
          </w14:textFill>
        </w:rPr>
        <w:t>. Spatial quiver maps show the migrating paths of B/plasma cells in iTLS clusters. Each dot represents a B/plasma cell, colored by spatial clusters. White vectors represent the migrating path. FOVs are selected to present the B/plasma cells egress.</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eastAsiaTheme="minorEastAsia"/>
          <w:b/>
          <w:bCs/>
          <w:color w:val="000000" w:themeColor="text1"/>
          <w:kern w:val="2"/>
          <w14:textFill>
            <w14:solidFill>
              <w14:schemeClr w14:val="tx1"/>
            </w14:solidFill>
          </w14:textFill>
        </w:rPr>
        <w:t>j</w:t>
      </w:r>
      <w:r>
        <w:rPr>
          <w:rFonts w:ascii="Times New Roman" w:hAnsi="Times New Roman" w:cs="Times New Roman" w:eastAsiaTheme="minorEastAsia"/>
          <w:color w:val="000000" w:themeColor="text1"/>
          <w:kern w:val="2"/>
          <w14:textFill>
            <w14:solidFill>
              <w14:schemeClr w14:val="tx1"/>
            </w14:solidFill>
          </w14:textFill>
        </w:rPr>
        <w:t>. Spatial plot shows the B/plasma pseudotime in the representative view of inner and outer iTLSs in LUAD P4 and P6. Each dot represents a bin50 spot, colored by pseudotime score.</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eastAsiaTheme="minorEastAsia"/>
          <w:b/>
          <w:bCs/>
          <w:color w:val="000000" w:themeColor="text1"/>
          <w:kern w:val="2"/>
          <w14:textFill>
            <w14:solidFill>
              <w14:schemeClr w14:val="tx1"/>
            </w14:solidFill>
          </w14:textFill>
        </w:rPr>
        <w:t>k</w:t>
      </w:r>
      <w:r>
        <w:rPr>
          <w:rFonts w:ascii="Times New Roman" w:hAnsi="Times New Roman" w:cs="Times New Roman" w:eastAsiaTheme="minorEastAsia"/>
          <w:color w:val="000000" w:themeColor="text1"/>
          <w:kern w:val="2"/>
          <w14:textFill>
            <w14:solidFill>
              <w14:schemeClr w14:val="tx1"/>
            </w14:solidFill>
          </w14:textFill>
        </w:rPr>
        <w:t>. Dot plot showing the Pearson’s correlation between gene expression and pseudotime scores. Only top genes (r&gt;0.1) are plotted. Each dot represents a gene, colored and sized by p-value as indicated on the right. Gene of interests are listed above the plot.</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eastAsiaTheme="minorEastAsia"/>
          <w:b/>
          <w:bCs/>
          <w:color w:val="000000" w:themeColor="text1"/>
          <w:kern w:val="2"/>
          <w14:textFill>
            <w14:solidFill>
              <w14:schemeClr w14:val="tx1"/>
            </w14:solidFill>
          </w14:textFill>
        </w:rPr>
        <w:t>l</w:t>
      </w:r>
      <w:r>
        <w:rPr>
          <w:rFonts w:ascii="Times New Roman" w:hAnsi="Times New Roman" w:cs="Times New Roman" w:eastAsiaTheme="minorEastAsia"/>
          <w:color w:val="000000" w:themeColor="text1"/>
          <w:kern w:val="2"/>
          <w14:textFill>
            <w14:solidFill>
              <w14:schemeClr w14:val="tx1"/>
            </w14:solidFill>
          </w14:textFill>
        </w:rPr>
        <w:t>. Multiple curve plots show the nonlinear quartic fitting of normalized UMI counts of each highlighted genes and pseudotime score in B/plasma cells. Curves are colored by genes.</w:t>
      </w:r>
    </w:p>
    <w:p w14:paraId="3C08AC99">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0" distR="0">
            <wp:extent cx="5278120" cy="5989955"/>
            <wp:effectExtent l="0" t="0" r="5080" b="4445"/>
            <wp:docPr id="879238674" name="图片 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38674" name="图片 5" descr="图示&#10;&#10;描述已自动生成"/>
                    <pic:cNvPicPr>
                      <a:picLocks noChangeAspect="1"/>
                    </pic:cNvPicPr>
                  </pic:nvPicPr>
                  <pic:blipFill>
                    <a:blip r:embed="rId12" cstate="print">
                      <a:extLst>
                        <a:ext uri="{28A0092B-C50C-407E-A947-70E740481C1C}">
                          <a14:useLocalDpi xmlns:a14="http://schemas.microsoft.com/office/drawing/2010/main" val="0"/>
                        </a:ext>
                      </a:extLst>
                    </a:blip>
                    <a:srcRect b="19705"/>
                    <a:stretch>
                      <a:fillRect/>
                    </a:stretch>
                  </pic:blipFill>
                  <pic:spPr>
                    <a:xfrm>
                      <a:off x="0" y="0"/>
                      <a:ext cx="5278120" cy="5990493"/>
                    </a:xfrm>
                    <a:prstGeom prst="rect">
                      <a:avLst/>
                    </a:prstGeom>
                    <a:ln>
                      <a:noFill/>
                    </a:ln>
                  </pic:spPr>
                </pic:pic>
              </a:graphicData>
            </a:graphic>
          </wp:inline>
        </w:drawing>
      </w:r>
    </w:p>
    <w:p w14:paraId="33D24E83">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 xml:space="preserve">Figure 5. </w:t>
      </w:r>
      <w:r>
        <w:rPr>
          <w:rFonts w:ascii="Times New Roman" w:hAnsi="Times New Roman" w:cs="Times New Roman"/>
          <w:b/>
          <w:bCs/>
          <w:i/>
          <w:iCs/>
          <w:color w:val="000000" w:themeColor="text1"/>
          <w14:textFill>
            <w14:solidFill>
              <w14:schemeClr w14:val="tx1"/>
            </w14:solidFill>
          </w14:textFill>
        </w:rPr>
        <w:t>Stereo-XCR-seq</w:t>
      </w:r>
      <w:r>
        <w:rPr>
          <w:rFonts w:ascii="Times New Roman" w:hAnsi="Times New Roman" w:cs="Times New Roman"/>
          <w:color w:val="000000" w:themeColor="text1"/>
          <w14:textFill>
            <w14:solidFill>
              <w14:schemeClr w14:val="tx1"/>
            </w14:solidFill>
          </w14:textFill>
        </w:rPr>
        <w:t xml:space="preserve"> </w:t>
      </w:r>
      <w:r>
        <w:rPr>
          <w:rFonts w:ascii="Times New Roman" w:hAnsi="Times New Roman" w:cs="Times New Roman"/>
          <w:b/>
          <w:bCs/>
          <w:i/>
          <w:iCs/>
          <w:color w:val="000000" w:themeColor="text1"/>
          <w14:textFill>
            <w14:solidFill>
              <w14:schemeClr w14:val="tx1"/>
            </w14:solidFill>
          </w14:textFill>
        </w:rPr>
        <w:t>unveils IgG+PCZ as ectopic GCs for tumor-reactive lymphoctyes priming in LUAD.</w:t>
      </w:r>
    </w:p>
    <w:p w14:paraId="261AC4C5">
      <w:pPr>
        <w:spacing w:line="360" w:lineRule="auto"/>
        <w:jc w:val="both"/>
        <w:rPr>
          <w:rFonts w:ascii="Times New Roman" w:hAnsi="Times New Roman" w:cs="Times New Roman"/>
          <w:color w:val="000000" w:themeColor="text1"/>
          <w14:textFill>
            <w14:solidFill>
              <w14:schemeClr w14:val="tx1"/>
            </w14:solidFill>
          </w14:textFill>
        </w:rPr>
        <w:sectPr>
          <w:pgSz w:w="11906" w:h="16838"/>
          <w:pgMar w:top="1440" w:right="1797" w:bottom="1440" w:left="1797" w:header="851" w:footer="992" w:gutter="0"/>
          <w:lnNumType w:countBy="1" w:restart="continuous"/>
          <w:cols w:space="425" w:num="1"/>
          <w:docGrid w:type="lines" w:linePitch="312" w:charSpace="0"/>
        </w:sectPr>
      </w:pPr>
      <w:r>
        <w:rPr>
          <w:rFonts w:ascii="Times New Roman" w:hAnsi="Times New Roman" w:cs="Times New Roman"/>
          <w:b/>
          <w:bCs/>
          <w:color w:val="000000" w:themeColor="text1"/>
          <w14:textFill>
            <w14:solidFill>
              <w14:schemeClr w14:val="tx1"/>
            </w14:solidFill>
          </w14:textFill>
        </w:rPr>
        <w:t>a</w:t>
      </w:r>
      <w:r>
        <w:rPr>
          <w:rFonts w:ascii="Times New Roman" w:hAnsi="Times New Roman" w:cs="Times New Roman"/>
          <w:color w:val="000000" w:themeColor="text1"/>
          <w14:textFill>
            <w14:solidFill>
              <w14:schemeClr w14:val="tx1"/>
            </w14:solidFill>
          </w14:textFill>
        </w:rPr>
        <w:t xml:space="preserve">. Spatial plot shows the cells in PCZ and iTLS. FOVs are selected to show the distribution of PCZ and iTLS. iTLS in P10 FOV is highlighted in black. Each dote represent a cell, colored by spatial clusters. </w:t>
      </w:r>
      <w:r>
        <w:rPr>
          <w:rFonts w:ascii="Times New Roman" w:hAnsi="Times New Roman" w:cs="Times New Roman"/>
          <w:b/>
          <w:bCs/>
          <w:color w:val="000000" w:themeColor="text1"/>
          <w14:textFill>
            <w14:solidFill>
              <w14:schemeClr w14:val="tx1"/>
            </w14:solidFill>
          </w14:textFill>
        </w:rPr>
        <w:t>b</w:t>
      </w:r>
      <w:r>
        <w:rPr>
          <w:rFonts w:ascii="Times New Roman" w:hAnsi="Times New Roman" w:cs="Times New Roman"/>
          <w:color w:val="000000" w:themeColor="text1"/>
          <w14:textFill>
            <w14:solidFill>
              <w14:schemeClr w14:val="tx1"/>
            </w14:solidFill>
          </w14:textFill>
        </w:rPr>
        <w:t xml:space="preserve">. Spatial KDE plot shows the CSR event densities in LUAD tumors. FOVs are selected corresponding to panel </w:t>
      </w:r>
      <w:r>
        <w:rPr>
          <w:rFonts w:ascii="Times New Roman" w:hAnsi="Times New Roman" w:cs="Times New Roman"/>
          <w:b/>
          <w:bCs/>
          <w:color w:val="000000" w:themeColor="text1"/>
          <w14:textFill>
            <w14:solidFill>
              <w14:schemeClr w14:val="tx1"/>
            </w14:solidFill>
          </w14:textFill>
        </w:rPr>
        <w:t>a</w:t>
      </w:r>
      <w:r>
        <w:rPr>
          <w:rFonts w:ascii="Times New Roman" w:hAnsi="Times New Roman" w:cs="Times New Roman"/>
          <w:color w:val="000000" w:themeColor="text1"/>
          <w14:textFill>
            <w14:solidFill>
              <w14:schemeClr w14:val="tx1"/>
            </w14:solidFill>
          </w14:textFill>
        </w:rPr>
        <w:t xml:space="preserve">. iTLS in P10 FOV is highlighted in black to show the missing CSR events in the iTLS. </w:t>
      </w:r>
      <w:r>
        <w:rPr>
          <w:rFonts w:ascii="Times New Roman" w:hAnsi="Times New Roman" w:cs="Times New Roman"/>
          <w:b/>
          <w:bCs/>
          <w:color w:val="000000" w:themeColor="text1"/>
          <w14:textFill>
            <w14:solidFill>
              <w14:schemeClr w14:val="tx1"/>
            </w14:solidFill>
          </w14:textFill>
        </w:rPr>
        <w:t>c</w:t>
      </w:r>
      <w:r>
        <w:rPr>
          <w:rFonts w:ascii="Times New Roman" w:hAnsi="Times New Roman" w:cs="Times New Roman"/>
          <w:color w:val="000000" w:themeColor="text1"/>
          <w14:textFill>
            <w14:solidFill>
              <w14:schemeClr w14:val="tx1"/>
            </w14:solidFill>
          </w14:textFill>
        </w:rPr>
        <w:t xml:space="preserve">. Paired Box-strip plot shows the comparison of CSR event percentage in iTLS and PCZ of 11 tumors. Paired t-tests, **, p-value&lt;0.01; ***,p-value&lt;0.001. Boxes are presented as mean±25 percentile, with error bar indicating extreme values. </w:t>
      </w:r>
      <w:r>
        <w:rPr>
          <w:rFonts w:ascii="Times New Roman" w:hAnsi="Times New Roman" w:cs="Times New Roman"/>
          <w:b/>
          <w:bCs/>
          <w:color w:val="000000" w:themeColor="text1"/>
          <w14:textFill>
            <w14:solidFill>
              <w14:schemeClr w14:val="tx1"/>
            </w14:solidFill>
          </w14:textFill>
        </w:rPr>
        <w:t>d</w:t>
      </w:r>
      <w:r>
        <w:rPr>
          <w:rFonts w:ascii="Times New Roman" w:hAnsi="Times New Roman" w:cs="Times New Roman"/>
          <w:color w:val="000000" w:themeColor="text1"/>
          <w14:textFill>
            <w14:solidFill>
              <w14:schemeClr w14:val="tx1"/>
            </w14:solidFill>
          </w14:textFill>
        </w:rPr>
        <w:t xml:space="preserve">. Heatmap shows the normalized CSR frequencies of B/plasma cells in iTLS and PCZ. Each square indicates a type of switching class indicated by the Y labels and X labels, colored by average CSR frequencies shown as numbers. Arrows indicate the uprising events. </w:t>
      </w:r>
      <w:r>
        <w:rPr>
          <w:rFonts w:ascii="Times New Roman" w:hAnsi="Times New Roman" w:cs="Times New Roman"/>
          <w:b/>
          <w:bCs/>
          <w:color w:val="000000" w:themeColor="text1"/>
          <w14:textFill>
            <w14:solidFill>
              <w14:schemeClr w14:val="tx1"/>
            </w14:solidFill>
          </w14:textFill>
        </w:rPr>
        <w:t>e</w:t>
      </w:r>
      <w:r>
        <w:rPr>
          <w:rFonts w:ascii="Times New Roman" w:hAnsi="Times New Roman" w:cs="Times New Roman"/>
          <w:color w:val="000000" w:themeColor="text1"/>
          <w14:textFill>
            <w14:solidFill>
              <w14:schemeClr w14:val="tx1"/>
            </w14:solidFill>
          </w14:textFill>
        </w:rPr>
        <w:t xml:space="preserve">. Spatial plot shows the IgA-IgG and IgM-IgG events in PCZ and iTLS. FOVs are selected corresponding to panel </w:t>
      </w:r>
      <w:r>
        <w:rPr>
          <w:rFonts w:ascii="Times New Roman" w:hAnsi="Times New Roman" w:cs="Times New Roman"/>
          <w:b/>
          <w:bCs/>
          <w:color w:val="000000" w:themeColor="text1"/>
          <w14:textFill>
            <w14:solidFill>
              <w14:schemeClr w14:val="tx1"/>
            </w14:solidFill>
          </w14:textFill>
        </w:rPr>
        <w:t>a</w:t>
      </w:r>
      <w:r>
        <w:rPr>
          <w:rFonts w:ascii="Times New Roman" w:hAnsi="Times New Roman" w:cs="Times New Roman"/>
          <w:color w:val="000000" w:themeColor="text1"/>
          <w14:textFill>
            <w14:solidFill>
              <w14:schemeClr w14:val="tx1"/>
            </w14:solidFill>
          </w14:textFill>
        </w:rPr>
        <w:t xml:space="preserve">. Each dote represent a cell, colored by CSR types. </w:t>
      </w:r>
      <w:r>
        <w:rPr>
          <w:rFonts w:ascii="Times New Roman" w:hAnsi="Times New Roman" w:cs="Times New Roman"/>
          <w:b/>
          <w:bCs/>
          <w:color w:val="000000" w:themeColor="text1"/>
          <w14:textFill>
            <w14:solidFill>
              <w14:schemeClr w14:val="tx1"/>
            </w14:solidFill>
          </w14:textFill>
        </w:rPr>
        <w:t>f</w:t>
      </w:r>
      <w:r>
        <w:rPr>
          <w:rFonts w:ascii="Times New Roman" w:hAnsi="Times New Roman" w:cs="Times New Roman"/>
          <w:color w:val="000000" w:themeColor="text1"/>
          <w14:textFill>
            <w14:solidFill>
              <w14:schemeClr w14:val="tx1"/>
            </w14:solidFill>
          </w14:textFill>
        </w:rPr>
        <w:t xml:space="preserve">. Paired Box-strip plots show the comparison of different CSR event frequencies in iTLS and PCZ of 11 tumors. Paired t-tests, ***, p-value&lt;0.001; ****, p-value&lt;0.0001. Boxes are presented as mean±25 percentile, with error bar indicating extreme values. </w:t>
      </w:r>
      <w:r>
        <w:rPr>
          <w:rFonts w:ascii="Times New Roman" w:hAnsi="Times New Roman" w:cs="Times New Roman"/>
          <w:b/>
          <w:bCs/>
          <w:color w:val="000000" w:themeColor="text1"/>
          <w14:textFill>
            <w14:solidFill>
              <w14:schemeClr w14:val="tx1"/>
            </w14:solidFill>
          </w14:textFill>
        </w:rPr>
        <w:t>g</w:t>
      </w:r>
      <w:r>
        <w:rPr>
          <w:rFonts w:ascii="Times New Roman" w:hAnsi="Times New Roman" w:cs="Times New Roman"/>
          <w:color w:val="000000" w:themeColor="text1"/>
          <w14:textFill>
            <w14:solidFill>
              <w14:schemeClr w14:val="tx1"/>
            </w14:solidFill>
          </w14:textFill>
        </w:rPr>
        <w:t>. Dot plot shows the expression of gene</w:t>
      </w:r>
      <w:r>
        <w:rPr>
          <w:rFonts w:ascii="Times New Roman" w:hAnsi="Times New Roman" w:cs="Times New Roman"/>
          <w:i/>
          <w:iCs/>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t xml:space="preserve">of interests in different spatial clusters (bin50 spots). Dots are colored by mean expression and sized by expression fraction. </w:t>
      </w:r>
      <w:r>
        <w:rPr>
          <w:rFonts w:ascii="Times New Roman" w:hAnsi="Times New Roman" w:cs="Times New Roman"/>
          <w:b/>
          <w:bCs/>
          <w:color w:val="000000" w:themeColor="text1"/>
          <w14:textFill>
            <w14:solidFill>
              <w14:schemeClr w14:val="tx1"/>
            </w14:solidFill>
          </w14:textFill>
        </w:rPr>
        <w:t>h</w:t>
      </w:r>
      <w:r>
        <w:rPr>
          <w:rFonts w:ascii="Times New Roman" w:hAnsi="Times New Roman" w:cs="Times New Roman"/>
          <w:color w:val="000000" w:themeColor="text1"/>
          <w14:textFill>
            <w14:solidFill>
              <w14:schemeClr w14:val="tx1"/>
            </w14:solidFill>
          </w14:textFill>
        </w:rPr>
        <w:t xml:space="preserve">. Paired Box-strip plots show the comparison of T cell infiltration in IgG+PCZ and IgM+PCZ of 11 tumors. T cells were counted by using spatial transcriptome data. Paired t-tests, **, p-value&lt;0.01. Boxes are presented as mean±25 percentile, with error bar indicating extreme values. </w:t>
      </w:r>
      <w:r>
        <w:rPr>
          <w:rFonts w:ascii="Times New Roman" w:hAnsi="Times New Roman" w:cs="Times New Roman"/>
          <w:b/>
          <w:bCs/>
          <w:color w:val="000000" w:themeColor="text1"/>
          <w14:textFill>
            <w14:solidFill>
              <w14:schemeClr w14:val="tx1"/>
            </w14:solidFill>
          </w14:textFill>
        </w:rPr>
        <w:t>i</w:t>
      </w:r>
      <w:r>
        <w:rPr>
          <w:rFonts w:ascii="Times New Roman" w:hAnsi="Times New Roman" w:cs="Times New Roman"/>
          <w:color w:val="000000" w:themeColor="text1"/>
          <w14:textFill>
            <w14:solidFill>
              <w14:schemeClr w14:val="tx1"/>
            </w14:solidFill>
          </w14:textFill>
        </w:rPr>
        <w:t xml:space="preserve">. Spatial plot (above) shows the cells in PCZ and iTLS. FOVs are selected to show the distribution of IgG+PCZ and IgM+PCZ. Each dote represent a cell, colored by spatial clusters. Multiplexed immunofluorescence staining using the adjacent tissue sections show the CD20+, CD3E+ and CD138+ cells repectively. FOVs are selected according to the spatial plots above to show the T cells infiltration in IgG+PCZ. </w:t>
      </w:r>
      <w:r>
        <w:rPr>
          <w:rFonts w:ascii="Times New Roman" w:hAnsi="Times New Roman" w:cs="Times New Roman"/>
          <w:b/>
          <w:bCs/>
          <w:color w:val="000000" w:themeColor="text1"/>
          <w14:textFill>
            <w14:solidFill>
              <w14:schemeClr w14:val="tx1"/>
            </w14:solidFill>
          </w14:textFill>
        </w:rPr>
        <w:t>j</w:t>
      </w:r>
      <w:r>
        <w:rPr>
          <w:rFonts w:ascii="Times New Roman" w:hAnsi="Times New Roman" w:cs="Times New Roman"/>
          <w:color w:val="000000" w:themeColor="text1"/>
          <w14:textFill>
            <w14:solidFill>
              <w14:schemeClr w14:val="tx1"/>
            </w14:solidFill>
          </w14:textFill>
        </w:rPr>
        <w:t xml:space="preserve">. Paired Box-strip plots show the comparison of T cell infiltration in IgG+PCZ and IgM+PCZ of 11 tumors. T cells were counted by using mIF staining data. Paired t-tests, **, p-value&lt;0.01. Boxes are presented as mean±25 percentile, with error bar indicating extreme values. </w:t>
      </w:r>
      <w:r>
        <w:rPr>
          <w:rFonts w:ascii="Times New Roman" w:hAnsi="Times New Roman" w:cs="Times New Roman"/>
          <w:b/>
          <w:bCs/>
          <w:color w:val="000000" w:themeColor="text1"/>
          <w14:textFill>
            <w14:solidFill>
              <w14:schemeClr w14:val="tx1"/>
            </w14:solidFill>
          </w14:textFill>
        </w:rPr>
        <w:t>k</w:t>
      </w:r>
      <w:r>
        <w:rPr>
          <w:rFonts w:ascii="Times New Roman" w:hAnsi="Times New Roman" w:cs="Times New Roman"/>
          <w:color w:val="000000" w:themeColor="text1"/>
          <w14:textFill>
            <w14:solidFill>
              <w14:schemeClr w14:val="tx1"/>
            </w14:solidFill>
          </w14:textFill>
        </w:rPr>
        <w:t xml:space="preserve">. Spatial plot shows the whole slide distribution of T cell clones present in IgG+PCZ (up)or absent in IgG+PCZ (below). Each dote represent a cell. Spatial KDE plot of T cell clones presents in IgG+PCZ is overlayed to show the aggregation of these clones. </w:t>
      </w:r>
      <w:r>
        <w:rPr>
          <w:rFonts w:ascii="Times New Roman" w:hAnsi="Times New Roman" w:cs="Times New Roman"/>
          <w:b/>
          <w:bCs/>
          <w:color w:val="000000" w:themeColor="text1"/>
          <w14:textFill>
            <w14:solidFill>
              <w14:schemeClr w14:val="tx1"/>
            </w14:solidFill>
          </w14:textFill>
        </w:rPr>
        <w:t>l</w:t>
      </w:r>
      <w:r>
        <w:rPr>
          <w:rFonts w:ascii="Times New Roman" w:hAnsi="Times New Roman" w:cs="Times New Roman"/>
          <w:color w:val="000000" w:themeColor="text1"/>
          <w14:textFill>
            <w14:solidFill>
              <w14:schemeClr w14:val="tx1"/>
            </w14:solidFill>
          </w14:textFill>
        </w:rPr>
        <w:t xml:space="preserve">. Paired Box-strip plots show the Moran’s Index of T cell present or absent in IgG+PCZ in 11 tumors. Each dot represents a tumor. Paired t-tests, **, p-value&lt;0.01. Boxes are presented as mean±25 percentile, with error bar indicating extreme values. </w:t>
      </w:r>
      <w:r>
        <w:rPr>
          <w:rFonts w:ascii="Times New Roman" w:hAnsi="Times New Roman" w:cs="Times New Roman"/>
          <w:b/>
          <w:bCs/>
          <w:color w:val="000000" w:themeColor="text1"/>
          <w14:textFill>
            <w14:solidFill>
              <w14:schemeClr w14:val="tx1"/>
            </w14:solidFill>
          </w14:textFill>
        </w:rPr>
        <w:t>m</w:t>
      </w:r>
      <w:r>
        <w:rPr>
          <w:rFonts w:ascii="Times New Roman" w:hAnsi="Times New Roman" w:cs="Times New Roman"/>
          <w:color w:val="000000" w:themeColor="text1"/>
          <w14:textFill>
            <w14:solidFill>
              <w14:schemeClr w14:val="tx1"/>
            </w14:solidFill>
          </w14:textFill>
        </w:rPr>
        <w:t xml:space="preserve">. Grouped box-whisker plots show the clone sizes of each T cell clone present or absent in IgG+PCZ in 11 tumors. Unaired t-tests, ns, p-value&gt;0.05; ****, p-value&lt;0.0001. Boxes are presented as mean±25 percentile, with whisker bar set to Tukey. </w:t>
      </w:r>
      <w:r>
        <w:rPr>
          <w:rFonts w:ascii="Times New Roman" w:hAnsi="Times New Roman" w:cs="Times New Roman"/>
          <w:b/>
          <w:bCs/>
          <w:color w:val="000000" w:themeColor="text1"/>
          <w14:textFill>
            <w14:solidFill>
              <w14:schemeClr w14:val="tx1"/>
            </w14:solidFill>
          </w14:textFill>
        </w:rPr>
        <w:t>n</w:t>
      </w:r>
      <w:r>
        <w:rPr>
          <w:rFonts w:ascii="Times New Roman" w:hAnsi="Times New Roman" w:cs="Times New Roman"/>
          <w:color w:val="000000" w:themeColor="text1"/>
          <w14:textFill>
            <w14:solidFill>
              <w14:schemeClr w14:val="tx1"/>
            </w14:solidFill>
          </w14:textFill>
        </w:rPr>
        <w:t>. Dot plot shows the expression of gene</w:t>
      </w:r>
      <w:r>
        <w:rPr>
          <w:rFonts w:ascii="Times New Roman" w:hAnsi="Times New Roman" w:cs="Times New Roman"/>
          <w:i/>
          <w:iCs/>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t>of interests by cells in tumor. Cells in tumor are categorized into 3 clusters, T cell clones present in IgG+PCZ, T cell clones absent in IgG+PCZ and other non-T cells as negative control. Dots are colored by mean expression and sized by expression fraction. The functional annotation of each gene is labelled in the parentheses.</w:t>
      </w:r>
    </w:p>
    <w:p w14:paraId="6BFB707D">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drawing>
          <wp:inline distT="0" distB="0" distL="0" distR="0">
            <wp:extent cx="5278120" cy="6916420"/>
            <wp:effectExtent l="0" t="0" r="5080" b="5080"/>
            <wp:docPr id="274266165" name="图片 6"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266165" name="图片 6" descr="图片包含 图形用户界面&#10;&#10;描述已自动生成"/>
                    <pic:cNvPicPr>
                      <a:picLocks noChangeAspect="1"/>
                    </pic:cNvPicPr>
                  </pic:nvPicPr>
                  <pic:blipFill>
                    <a:blip r:embed="rId13" cstate="print">
                      <a:extLst>
                        <a:ext uri="{28A0092B-C50C-407E-A947-70E740481C1C}">
                          <a14:useLocalDpi xmlns:a14="http://schemas.microsoft.com/office/drawing/2010/main" val="0"/>
                        </a:ext>
                      </a:extLst>
                    </a:blip>
                    <a:srcRect b="7292"/>
                    <a:stretch>
                      <a:fillRect/>
                    </a:stretch>
                  </pic:blipFill>
                  <pic:spPr>
                    <a:xfrm>
                      <a:off x="0" y="0"/>
                      <a:ext cx="5278120" cy="6916616"/>
                    </a:xfrm>
                    <a:prstGeom prst="rect">
                      <a:avLst/>
                    </a:prstGeom>
                    <a:ln>
                      <a:noFill/>
                    </a:ln>
                  </pic:spPr>
                </pic:pic>
              </a:graphicData>
            </a:graphic>
          </wp:inline>
        </w:drawing>
      </w:r>
    </w:p>
    <w:p w14:paraId="28174AB9">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 xml:space="preserve">Figure 6. </w:t>
      </w:r>
      <w:r>
        <w:rPr>
          <w:rFonts w:ascii="Times New Roman" w:hAnsi="Times New Roman" w:cs="Times New Roman"/>
          <w:b/>
          <w:bCs/>
          <w:i/>
          <w:iCs/>
          <w:color w:val="000000" w:themeColor="text1"/>
          <w14:textFill>
            <w14:solidFill>
              <w14:schemeClr w14:val="tx1"/>
            </w14:solidFill>
          </w14:textFill>
        </w:rPr>
        <w:t>Stereo-XCR-seq profiles exclusion of ectopic GCs by terminally differentiated cancer-associated fibroblasts</w:t>
      </w:r>
      <w:r>
        <w:rPr>
          <w:rFonts w:ascii="Times New Roman" w:hAnsi="Times New Roman" w:cs="Times New Roman"/>
          <w:b/>
          <w:bCs/>
          <w:color w:val="000000" w:themeColor="text1"/>
          <w14:textFill>
            <w14:solidFill>
              <w14:schemeClr w14:val="tx1"/>
            </w14:solidFill>
          </w14:textFill>
        </w:rPr>
        <w:t>.</w:t>
      </w:r>
    </w:p>
    <w:p w14:paraId="0F6A1EB1">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a</w:t>
      </w:r>
      <w:r>
        <w:rPr>
          <w:rFonts w:ascii="Times New Roman" w:hAnsi="Times New Roman" w:cs="Times New Roman"/>
          <w:color w:val="000000" w:themeColor="text1"/>
          <w14:textFill>
            <w14:solidFill>
              <w14:schemeClr w14:val="tx1"/>
            </w14:solidFill>
          </w14:textFill>
        </w:rPr>
        <w:t xml:space="preserve">. Graph shows the definition of non-expanded stroma and expanded stroma. </w:t>
      </w:r>
      <w:r>
        <w:rPr>
          <w:rFonts w:ascii="Times New Roman" w:hAnsi="Times New Roman" w:cs="Times New Roman"/>
          <w:b/>
          <w:bCs/>
          <w:color w:val="000000" w:themeColor="text1"/>
          <w14:textFill>
            <w14:solidFill>
              <w14:schemeClr w14:val="tx1"/>
            </w14:solidFill>
          </w14:textFill>
        </w:rPr>
        <w:t>b</w:t>
      </w:r>
      <w:r>
        <w:rPr>
          <w:rFonts w:ascii="Times New Roman" w:hAnsi="Times New Roman" w:cs="Times New Roman"/>
          <w:color w:val="000000" w:themeColor="text1"/>
          <w14:textFill>
            <w14:solidFill>
              <w14:schemeClr w14:val="tx1"/>
            </w14:solidFill>
          </w14:textFill>
        </w:rPr>
        <w:t xml:space="preserve">. Stacked bar chart shows the frequencies of spatial spots with indicated clone sizes in different clusters. Bars are colored by spatial clusters as indicated above. </w:t>
      </w:r>
      <w:r>
        <w:rPr>
          <w:rFonts w:ascii="Times New Roman" w:hAnsi="Times New Roman" w:cs="Times New Roman"/>
          <w:b/>
          <w:bCs/>
          <w:color w:val="000000" w:themeColor="text1"/>
          <w14:textFill>
            <w14:solidFill>
              <w14:schemeClr w14:val="tx1"/>
            </w14:solidFill>
          </w14:textFill>
        </w:rPr>
        <w:t>c</w:t>
      </w:r>
      <w:r>
        <w:rPr>
          <w:rFonts w:ascii="Times New Roman" w:hAnsi="Times New Roman" w:cs="Times New Roman"/>
          <w:color w:val="000000" w:themeColor="text1"/>
          <w14:textFill>
            <w14:solidFill>
              <w14:schemeClr w14:val="tx1"/>
            </w14:solidFill>
          </w14:textFill>
        </w:rPr>
        <w:t xml:space="preserve">. Spatial plot shows clone sizes of each stromal spots (left). Each dot represents a bin50 spot, colored by clone sizes. Spatial KDE plot shows the distributive density of non-expanded stroma (middle) and expanded stroma (right). </w:t>
      </w:r>
      <w:r>
        <w:rPr>
          <w:rFonts w:ascii="Times New Roman" w:hAnsi="Times New Roman" w:cs="Times New Roman"/>
          <w:b/>
          <w:bCs/>
          <w:color w:val="000000" w:themeColor="text1"/>
          <w14:textFill>
            <w14:solidFill>
              <w14:schemeClr w14:val="tx1"/>
            </w14:solidFill>
          </w14:textFill>
        </w:rPr>
        <w:t>d</w:t>
      </w:r>
      <w:r>
        <w:rPr>
          <w:rFonts w:ascii="Times New Roman" w:hAnsi="Times New Roman" w:cs="Times New Roman"/>
          <w:color w:val="000000" w:themeColor="text1"/>
          <w14:textFill>
            <w14:solidFill>
              <w14:schemeClr w14:val="tx1"/>
            </w14:solidFill>
          </w14:textFill>
        </w:rPr>
        <w:t xml:space="preserve">. Spatial KDE plot shows the distributive density of IgG+PCZ in LUAD P1. </w:t>
      </w:r>
      <w:r>
        <w:rPr>
          <w:rFonts w:ascii="Times New Roman" w:hAnsi="Times New Roman" w:cs="Times New Roman"/>
          <w:b/>
          <w:bCs/>
          <w:color w:val="000000" w:themeColor="text1"/>
          <w14:textFill>
            <w14:solidFill>
              <w14:schemeClr w14:val="tx1"/>
            </w14:solidFill>
          </w14:textFill>
        </w:rPr>
        <w:t>e</w:t>
      </w:r>
      <w:r>
        <w:rPr>
          <w:rFonts w:ascii="Times New Roman" w:hAnsi="Times New Roman" w:cs="Times New Roman"/>
          <w:color w:val="000000" w:themeColor="text1"/>
          <w14:textFill>
            <w14:solidFill>
              <w14:schemeClr w14:val="tx1"/>
            </w14:solidFill>
          </w14:textFill>
        </w:rPr>
        <w:t>. Dot plot shows the expression of gene</w:t>
      </w:r>
      <w:r>
        <w:rPr>
          <w:rFonts w:ascii="Times New Roman" w:hAnsi="Times New Roman" w:cs="Times New Roman"/>
          <w:i/>
          <w:iCs/>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t xml:space="preserve">of interests in stroma spots at different clone sizes. Dots are colored by mean expression and sized by expression fraction. </w:t>
      </w:r>
      <w:r>
        <w:rPr>
          <w:rFonts w:ascii="Times New Roman" w:hAnsi="Times New Roman" w:cs="Times New Roman"/>
          <w:b/>
          <w:bCs/>
          <w:color w:val="000000" w:themeColor="text1"/>
          <w14:textFill>
            <w14:solidFill>
              <w14:schemeClr w14:val="tx1"/>
            </w14:solidFill>
          </w14:textFill>
        </w:rPr>
        <w:t>f</w:t>
      </w:r>
      <w:r>
        <w:rPr>
          <w:rFonts w:ascii="Times New Roman" w:hAnsi="Times New Roman" w:cs="Times New Roman"/>
          <w:color w:val="000000" w:themeColor="text1"/>
          <w14:textFill>
            <w14:solidFill>
              <w14:schemeClr w14:val="tx1"/>
            </w14:solidFill>
          </w14:textFill>
        </w:rPr>
        <w:t xml:space="preserve">. Dot plot showing the log10 fold change of the genes upregulated in expanded stroma spots. Genes are ranked by log10 fold changes. Each dot represents a gene, colored and sized by p-value as indicated on the right. Gene of interests are listed above the plot.  </w:t>
      </w:r>
      <w:r>
        <w:rPr>
          <w:rFonts w:ascii="Times New Roman" w:hAnsi="Times New Roman" w:cs="Times New Roman"/>
          <w:b/>
          <w:bCs/>
          <w:color w:val="000000" w:themeColor="text1"/>
          <w14:textFill>
            <w14:solidFill>
              <w14:schemeClr w14:val="tx1"/>
            </w14:solidFill>
          </w14:textFill>
        </w:rPr>
        <w:t>g</w:t>
      </w:r>
      <w:r>
        <w:rPr>
          <w:rFonts w:ascii="Times New Roman" w:hAnsi="Times New Roman" w:cs="Times New Roman"/>
          <w:color w:val="000000" w:themeColor="text1"/>
          <w14:textFill>
            <w14:solidFill>
              <w14:schemeClr w14:val="tx1"/>
            </w14:solidFill>
          </w14:textFill>
        </w:rPr>
        <w:t xml:space="preserve">. Spatial KDE plot shows the expression density of gene of interests in LUAD P1. </w:t>
      </w:r>
      <w:r>
        <w:rPr>
          <w:rFonts w:ascii="Times New Roman" w:hAnsi="Times New Roman" w:cs="Times New Roman"/>
          <w:b/>
          <w:bCs/>
          <w:color w:val="000000" w:themeColor="text1"/>
          <w14:textFill>
            <w14:solidFill>
              <w14:schemeClr w14:val="tx1"/>
            </w14:solidFill>
          </w14:textFill>
        </w:rPr>
        <w:t>h</w:t>
      </w:r>
      <w:r>
        <w:rPr>
          <w:rFonts w:ascii="Times New Roman" w:hAnsi="Times New Roman" w:cs="Times New Roman"/>
          <w:color w:val="000000" w:themeColor="text1"/>
          <w14:textFill>
            <w14:solidFill>
              <w14:schemeClr w14:val="tx1"/>
            </w14:solidFill>
          </w14:textFill>
        </w:rPr>
        <w:t xml:space="preserve">. Heatmap shows the expression of gene of interests in stroma spots. </w:t>
      </w:r>
      <w:r>
        <w:rPr>
          <w:rFonts w:ascii="Times New Roman" w:hAnsi="Times New Roman" w:cs="Times New Roman"/>
          <w:b/>
          <w:bCs/>
          <w:color w:val="000000" w:themeColor="text1"/>
          <w14:textFill>
            <w14:solidFill>
              <w14:schemeClr w14:val="tx1"/>
            </w14:solidFill>
          </w14:textFill>
        </w:rPr>
        <w:t>i</w:t>
      </w:r>
      <w:r>
        <w:rPr>
          <w:rFonts w:ascii="Times New Roman" w:hAnsi="Times New Roman" w:cs="Times New Roman"/>
          <w:color w:val="000000" w:themeColor="text1"/>
          <w14:textFill>
            <w14:solidFill>
              <w14:schemeClr w14:val="tx1"/>
            </w14:solidFill>
          </w14:textFill>
        </w:rPr>
        <w:t>. Dot plot shows the expression of gene</w:t>
      </w:r>
      <w:r>
        <w:rPr>
          <w:rFonts w:ascii="Times New Roman" w:hAnsi="Times New Roman" w:cs="Times New Roman"/>
          <w:i/>
          <w:iCs/>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t xml:space="preserve">of interests by different cell clusters in scRNA-seq (GSE148071) data. Dots are colored by mean expression and sized by expression fraction. </w:t>
      </w:r>
      <w:r>
        <w:rPr>
          <w:rFonts w:ascii="Times New Roman" w:hAnsi="Times New Roman" w:cs="Times New Roman"/>
          <w:b/>
          <w:bCs/>
          <w:color w:val="000000" w:themeColor="text1"/>
          <w14:textFill>
            <w14:solidFill>
              <w14:schemeClr w14:val="tx1"/>
            </w14:solidFill>
          </w14:textFill>
        </w:rPr>
        <w:t>j</w:t>
      </w:r>
      <w:r>
        <w:rPr>
          <w:rFonts w:ascii="Times New Roman" w:hAnsi="Times New Roman" w:cs="Times New Roman"/>
          <w:color w:val="000000" w:themeColor="text1"/>
          <w14:textFill>
            <w14:solidFill>
              <w14:schemeClr w14:val="tx1"/>
            </w14:solidFill>
          </w14:textFill>
        </w:rPr>
        <w:t>. Dot plot shows the expression of gene</w:t>
      </w:r>
      <w:r>
        <w:rPr>
          <w:rFonts w:ascii="Times New Roman" w:hAnsi="Times New Roman" w:cs="Times New Roman"/>
          <w:i/>
          <w:iCs/>
          <w:color w:val="000000" w:themeColor="text1"/>
          <w14:textFill>
            <w14:solidFill>
              <w14:schemeClr w14:val="tx1"/>
            </w14:solidFill>
          </w14:textFill>
        </w:rPr>
        <w:t xml:space="preserve"> </w:t>
      </w:r>
      <w:r>
        <w:rPr>
          <w:rFonts w:ascii="Times New Roman" w:hAnsi="Times New Roman" w:cs="Times New Roman"/>
          <w:color w:val="000000" w:themeColor="text1"/>
          <w14:textFill>
            <w14:solidFill>
              <w14:schemeClr w14:val="tx1"/>
            </w14:solidFill>
          </w14:textFill>
        </w:rPr>
        <w:t xml:space="preserve">of interests by fibroblasts in single cell resolved spatial transcriptome of LUAD P1. Dots are colored by mean expression and sized by expression fraction. </w:t>
      </w:r>
      <w:r>
        <w:rPr>
          <w:rFonts w:ascii="Times New Roman" w:hAnsi="Times New Roman" w:cs="Times New Roman"/>
          <w:b/>
          <w:bCs/>
          <w:color w:val="000000" w:themeColor="text1"/>
          <w14:textFill>
            <w14:solidFill>
              <w14:schemeClr w14:val="tx1"/>
            </w14:solidFill>
          </w14:textFill>
        </w:rPr>
        <w:t>k</w:t>
      </w:r>
      <w:r>
        <w:rPr>
          <w:rFonts w:ascii="Times New Roman" w:hAnsi="Times New Roman" w:cs="Times New Roman"/>
          <w:color w:val="000000" w:themeColor="text1"/>
          <w14:textFill>
            <w14:solidFill>
              <w14:schemeClr w14:val="tx1"/>
            </w14:solidFill>
          </w14:textFill>
        </w:rPr>
        <w:t xml:space="preserve">. UMAP KDE plot shows the expression density </w:t>
      </w:r>
      <w:r>
        <w:rPr>
          <w:rFonts w:ascii="Times New Roman" w:hAnsi="Times New Roman" w:cs="Times New Roman"/>
          <w:i/>
          <w:iCs/>
          <w:color w:val="000000" w:themeColor="text1"/>
          <w14:textFill>
            <w14:solidFill>
              <w14:schemeClr w14:val="tx1"/>
            </w14:solidFill>
          </w14:textFill>
        </w:rPr>
        <w:t>CD34</w:t>
      </w:r>
      <w:r>
        <w:rPr>
          <w:rFonts w:ascii="Times New Roman" w:hAnsi="Times New Roman" w:cs="Times New Roman"/>
          <w:color w:val="000000" w:themeColor="text1"/>
          <w14:textFill>
            <w14:solidFill>
              <w14:schemeClr w14:val="tx1"/>
            </w14:solidFill>
          </w14:textFill>
        </w:rPr>
        <w:t xml:space="preserve"> in fibroblasts. </w:t>
      </w:r>
      <w:r>
        <w:rPr>
          <w:rFonts w:ascii="Times New Roman" w:hAnsi="Times New Roman" w:cs="Times New Roman"/>
          <w:b/>
          <w:bCs/>
          <w:color w:val="000000" w:themeColor="text1"/>
          <w14:textFill>
            <w14:solidFill>
              <w14:schemeClr w14:val="tx1"/>
            </w14:solidFill>
          </w14:textFill>
        </w:rPr>
        <w:t>l</w:t>
      </w:r>
      <w:r>
        <w:rPr>
          <w:rFonts w:ascii="Times New Roman" w:hAnsi="Times New Roman" w:cs="Times New Roman"/>
          <w:color w:val="000000" w:themeColor="text1"/>
          <w14:textFill>
            <w14:solidFill>
              <w14:schemeClr w14:val="tx1"/>
            </w14:solidFill>
          </w14:textFill>
        </w:rPr>
        <w:t xml:space="preserve">. UMAP plot shows the diffusion pseudotime in fibroblasts. </w:t>
      </w:r>
      <w:r>
        <w:rPr>
          <w:rFonts w:ascii="Times New Roman" w:hAnsi="Times New Roman" w:cs="Times New Roman"/>
          <w:b/>
          <w:bCs/>
          <w:color w:val="000000" w:themeColor="text1"/>
          <w14:textFill>
            <w14:solidFill>
              <w14:schemeClr w14:val="tx1"/>
            </w14:solidFill>
          </w14:textFill>
        </w:rPr>
        <w:t>m</w:t>
      </w:r>
      <w:r>
        <w:rPr>
          <w:rFonts w:ascii="Times New Roman" w:hAnsi="Times New Roman" w:cs="Times New Roman"/>
          <w:color w:val="000000" w:themeColor="text1"/>
          <w14:textFill>
            <w14:solidFill>
              <w14:schemeClr w14:val="tx1"/>
            </w14:solidFill>
          </w14:textFill>
        </w:rPr>
        <w:t xml:space="preserve">. UMAP KDE plot shows the distribution of fibroblasts in expanded stroma (left) and non-expanded stroma (middle). Vectors on UMAP show the 2 differentiation paths of fibroblasts. Line width indicates the transcriptional similarities. </w:t>
      </w:r>
      <w:r>
        <w:rPr>
          <w:rFonts w:ascii="Times New Roman" w:hAnsi="Times New Roman" w:cs="Times New Roman"/>
          <w:b/>
          <w:bCs/>
          <w:color w:val="000000" w:themeColor="text1"/>
          <w14:textFill>
            <w14:solidFill>
              <w14:schemeClr w14:val="tx1"/>
            </w14:solidFill>
          </w14:textFill>
        </w:rPr>
        <w:t>n</w:t>
      </w:r>
      <w:r>
        <w:rPr>
          <w:rFonts w:ascii="Times New Roman" w:hAnsi="Times New Roman" w:cs="Times New Roman"/>
          <w:color w:val="000000" w:themeColor="text1"/>
          <w14:textFill>
            <w14:solidFill>
              <w14:schemeClr w14:val="tx1"/>
            </w14:solidFill>
          </w14:textFill>
        </w:rPr>
        <w:t xml:space="preserve">. Spatial KDE plot shows the pseudotime of fibroblast in the tissue section. </w:t>
      </w:r>
      <w:r>
        <w:rPr>
          <w:rFonts w:ascii="Times New Roman" w:hAnsi="Times New Roman" w:cs="Times New Roman"/>
          <w:b/>
          <w:bCs/>
          <w:color w:val="000000" w:themeColor="text1"/>
          <w14:textFill>
            <w14:solidFill>
              <w14:schemeClr w14:val="tx1"/>
            </w14:solidFill>
          </w14:textFill>
        </w:rPr>
        <w:t>o</w:t>
      </w:r>
      <w:r>
        <w:rPr>
          <w:rFonts w:ascii="Times New Roman" w:hAnsi="Times New Roman" w:cs="Times New Roman"/>
          <w:color w:val="000000" w:themeColor="text1"/>
          <w14:textFill>
            <w14:solidFill>
              <w14:schemeClr w14:val="tx1"/>
            </w14:solidFill>
          </w14:textFill>
        </w:rPr>
        <w:t xml:space="preserve">. Dot plot shows the GO term analysis using genes upregulated in expanded stroma (left) and non-expanded stroma (right). Dots are colored by combined scores and sized by percentage of genes in each gene set. </w:t>
      </w:r>
    </w:p>
    <w:p w14:paraId="522DD34F">
      <w:pPr>
        <w:spacing w:line="360" w:lineRule="auto"/>
        <w:jc w:val="both"/>
        <w:rPr>
          <w:rFonts w:ascii="Times New Roman" w:hAnsi="Times New Roman" w:cs="Times New Roman"/>
          <w:color w:val="000000" w:themeColor="text1"/>
          <w14:textFill>
            <w14:solidFill>
              <w14:schemeClr w14:val="tx1"/>
            </w14:solidFill>
          </w14:textFill>
        </w:rPr>
        <w:sectPr>
          <w:pgSz w:w="11906" w:h="16838"/>
          <w:pgMar w:top="1440" w:right="1797" w:bottom="1440" w:left="1797" w:header="851" w:footer="992" w:gutter="0"/>
          <w:lnNumType w:countBy="1" w:restart="continuous"/>
          <w:cols w:space="425" w:num="1"/>
          <w:docGrid w:type="lines" w:linePitch="312" w:charSpace="0"/>
        </w:sectPr>
      </w:pPr>
      <w:r>
        <w:rPr>
          <w:rFonts w:ascii="Times New Roman" w:hAnsi="Times New Roman" w:cs="Times New Roman"/>
          <w:color w:val="000000" w:themeColor="text1"/>
          <w14:textFill>
            <w14:solidFill>
              <w14:schemeClr w14:val="tx1"/>
            </w14:solidFill>
          </w14:textFill>
        </w:rPr>
        <w:t xml:space="preserve"> </w:t>
      </w:r>
    </w:p>
    <w:p w14:paraId="65121C0B">
      <w:pPr>
        <w:spacing w:line="360" w:lineRule="auto"/>
        <w:jc w:val="both"/>
        <w:rPr>
          <w:rFonts w:ascii="Times New Roman" w:hAnsi="Times New Roman" w:cs="Times New Roman"/>
          <w:b/>
          <w:bCs/>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Reference</w:t>
      </w:r>
    </w:p>
    <w:p w14:paraId="39C6E447">
      <w:pPr>
        <w:spacing w:line="360" w:lineRule="auto"/>
        <w:jc w:val="both"/>
        <w:rPr>
          <w:rFonts w:ascii="Times New Roman" w:hAnsi="Times New Roman" w:cs="Times New Roman"/>
          <w:color w:val="000000" w:themeColor="text1"/>
          <w14:textFill>
            <w14:solidFill>
              <w14:schemeClr w14:val="tx1"/>
            </w14:solidFill>
          </w14:textFill>
        </w:rPr>
      </w:pPr>
    </w:p>
    <w:p w14:paraId="62EEC98C">
      <w:pPr>
        <w:pStyle w:val="22"/>
        <w:ind w:left="720" w:hanging="720"/>
      </w:pPr>
      <w:r>
        <w:rPr>
          <w:rFonts w:ascii="Times New Roman" w:hAnsi="Times New Roman" w:cs="Times New Roman"/>
          <w:color w:val="000000" w:themeColor="text1"/>
          <w14:textFill>
            <w14:solidFill>
              <w14:schemeClr w14:val="tx1"/>
            </w14:solidFill>
          </w14:textFill>
        </w:rPr>
        <w:fldChar w:fldCharType="begin"/>
      </w:r>
      <w:r>
        <w:rPr>
          <w:rFonts w:ascii="Times New Roman" w:hAnsi="Times New Roman" w:cs="Times New Roman"/>
          <w:color w:val="000000" w:themeColor="text1"/>
          <w14:textFill>
            <w14:solidFill>
              <w14:schemeClr w14:val="tx1"/>
            </w14:solidFill>
          </w14:textFill>
        </w:rPr>
        <w:instrText xml:space="preserve"> ADDIN EN.REFLIST </w:instrText>
      </w:r>
      <w:r>
        <w:rPr>
          <w:rFonts w:ascii="Times New Roman" w:hAnsi="Times New Roman" w:cs="Times New Roman"/>
          <w:color w:val="000000" w:themeColor="text1"/>
          <w14:textFill>
            <w14:solidFill>
              <w14:schemeClr w14:val="tx1"/>
            </w14:solidFill>
          </w14:textFill>
        </w:rPr>
        <w:fldChar w:fldCharType="separate"/>
      </w:r>
      <w:r>
        <w:t>1.</w:t>
      </w:r>
      <w:r>
        <w:tab/>
      </w:r>
      <w:r>
        <w:t xml:space="preserve">Tonegawa, S. Somatic generation of antibody diversity. </w:t>
      </w:r>
      <w:r>
        <w:rPr>
          <w:i/>
        </w:rPr>
        <w:t>Nature</w:t>
      </w:r>
      <w:r>
        <w:t xml:space="preserve"> </w:t>
      </w:r>
      <w:r>
        <w:rPr>
          <w:b/>
        </w:rPr>
        <w:t>302</w:t>
      </w:r>
      <w:r>
        <w:t>, 575-581 (1983).</w:t>
      </w:r>
    </w:p>
    <w:p w14:paraId="5895CB3D">
      <w:pPr>
        <w:pStyle w:val="22"/>
        <w:ind w:left="720" w:hanging="720"/>
      </w:pPr>
      <w:r>
        <w:t>2.</w:t>
      </w:r>
      <w:r>
        <w:tab/>
      </w:r>
      <w:r>
        <w:t xml:space="preserve">Jones, P.T., Dear, P.H., Foote, J., Neuberger, M.S. &amp; Winter, G. Replacing the complementarity-determining regions in a human antibody with those from a mouse. </w:t>
      </w:r>
      <w:r>
        <w:rPr>
          <w:i/>
        </w:rPr>
        <w:t>Nature</w:t>
      </w:r>
      <w:r>
        <w:t xml:space="preserve"> </w:t>
      </w:r>
      <w:r>
        <w:rPr>
          <w:b/>
        </w:rPr>
        <w:t>321</w:t>
      </w:r>
      <w:r>
        <w:t>, 522-525 (1986).</w:t>
      </w:r>
    </w:p>
    <w:p w14:paraId="517E208C">
      <w:pPr>
        <w:pStyle w:val="22"/>
        <w:ind w:left="720" w:hanging="720"/>
      </w:pPr>
      <w:r>
        <w:t>3.</w:t>
      </w:r>
      <w:r>
        <w:tab/>
      </w:r>
      <w:r>
        <w:t xml:space="preserve">de Chaisemartin, L. et al. Characterization of chemokines and adhesion molecules associated with T cell presence in tertiary lymphoid structures in human lung cancer. </w:t>
      </w:r>
      <w:r>
        <w:rPr>
          <w:i/>
        </w:rPr>
        <w:t>Cancer Res</w:t>
      </w:r>
      <w:r>
        <w:t xml:space="preserve"> </w:t>
      </w:r>
      <w:r>
        <w:rPr>
          <w:b/>
        </w:rPr>
        <w:t>71</w:t>
      </w:r>
      <w:r>
        <w:t>, 6391-6399 (2011).</w:t>
      </w:r>
    </w:p>
    <w:p w14:paraId="0F258C3D">
      <w:pPr>
        <w:pStyle w:val="22"/>
        <w:ind w:left="720" w:hanging="720"/>
      </w:pPr>
      <w:r>
        <w:t>4.</w:t>
      </w:r>
      <w:r>
        <w:tab/>
      </w:r>
      <w:r>
        <w:t xml:space="preserve">Goc, J. et al. Dendritic cells in tumor-associated tertiary lymphoid structures signal a Th1 cytotoxic immune contexture and license the positive prognostic value of infiltrating CD8+ T cells. </w:t>
      </w:r>
      <w:r>
        <w:rPr>
          <w:i/>
        </w:rPr>
        <w:t>Cancer Res</w:t>
      </w:r>
      <w:r>
        <w:t xml:space="preserve"> </w:t>
      </w:r>
      <w:r>
        <w:rPr>
          <w:b/>
        </w:rPr>
        <w:t>74</w:t>
      </w:r>
      <w:r>
        <w:t>, 705-715 (2014).</w:t>
      </w:r>
    </w:p>
    <w:p w14:paraId="31418AC4">
      <w:pPr>
        <w:pStyle w:val="22"/>
        <w:ind w:left="720" w:hanging="720"/>
      </w:pPr>
      <w:r>
        <w:t>5.</w:t>
      </w:r>
      <w:r>
        <w:tab/>
      </w:r>
      <w:r>
        <w:t xml:space="preserve">Bergomas, F. et al. Tertiary intratumor lymphoid tissue in colo-rectal cancer. </w:t>
      </w:r>
      <w:r>
        <w:rPr>
          <w:i/>
        </w:rPr>
        <w:t>Cancers (Basel)</w:t>
      </w:r>
      <w:r>
        <w:t xml:space="preserve"> </w:t>
      </w:r>
      <w:r>
        <w:rPr>
          <w:b/>
        </w:rPr>
        <w:t>4</w:t>
      </w:r>
      <w:r>
        <w:t>, 1-10 (2011).</w:t>
      </w:r>
    </w:p>
    <w:p w14:paraId="3FDCCD14">
      <w:pPr>
        <w:pStyle w:val="22"/>
        <w:ind w:left="720" w:hanging="720"/>
      </w:pPr>
      <w:r>
        <w:t>6.</w:t>
      </w:r>
      <w:r>
        <w:tab/>
      </w:r>
      <w:r>
        <w:t xml:space="preserve">Coppola, D. et al. Unique ectopic lymph node-like structures present in human primary colorectal carcinoma are identified by immune gene array profiling. </w:t>
      </w:r>
      <w:r>
        <w:rPr>
          <w:i/>
        </w:rPr>
        <w:t>Am J Pathol</w:t>
      </w:r>
      <w:r>
        <w:t xml:space="preserve"> </w:t>
      </w:r>
      <w:r>
        <w:rPr>
          <w:b/>
        </w:rPr>
        <w:t>179</w:t>
      </w:r>
      <w:r>
        <w:t>, 37-45 (2011).</w:t>
      </w:r>
    </w:p>
    <w:p w14:paraId="500B3316">
      <w:pPr>
        <w:pStyle w:val="22"/>
        <w:ind w:left="720" w:hanging="720"/>
      </w:pPr>
      <w:r>
        <w:t>7.</w:t>
      </w:r>
      <w:r>
        <w:tab/>
      </w:r>
      <w:r>
        <w:t xml:space="preserve">Simnica, D. &amp; Kobold, S. Neoantigen T-Cell Receptor Gene Therapy in Pancreatic Cancer. </w:t>
      </w:r>
      <w:r>
        <w:rPr>
          <w:i/>
        </w:rPr>
        <w:t>N Engl J Med</w:t>
      </w:r>
      <w:r>
        <w:t xml:space="preserve"> </w:t>
      </w:r>
      <w:r>
        <w:rPr>
          <w:b/>
        </w:rPr>
        <w:t>387</w:t>
      </w:r>
      <w:r>
        <w:t>, 573 (2022).</w:t>
      </w:r>
    </w:p>
    <w:p w14:paraId="00E5EE73">
      <w:pPr>
        <w:pStyle w:val="22"/>
        <w:ind w:left="720" w:hanging="720"/>
      </w:pPr>
      <w:r>
        <w:t>8.</w:t>
      </w:r>
      <w:r>
        <w:tab/>
      </w:r>
      <w:r>
        <w:t xml:space="preserve">Mackensen, A. et al. Anti-CD19 CAR T cell therapy for refractory systemic lupus erythematosus. </w:t>
      </w:r>
      <w:r>
        <w:rPr>
          <w:i/>
        </w:rPr>
        <w:t>Nat Med</w:t>
      </w:r>
      <w:r>
        <w:t xml:space="preserve"> </w:t>
      </w:r>
      <w:r>
        <w:rPr>
          <w:b/>
        </w:rPr>
        <w:t>28</w:t>
      </w:r>
      <w:r>
        <w:t>, 2124-2132 (2022).</w:t>
      </w:r>
    </w:p>
    <w:p w14:paraId="72332359">
      <w:pPr>
        <w:pStyle w:val="22"/>
        <w:ind w:left="720" w:hanging="720"/>
      </w:pPr>
      <w:r>
        <w:t>9.</w:t>
      </w:r>
      <w:r>
        <w:tab/>
      </w:r>
      <w:r>
        <w:t xml:space="preserve">Neelapu, S.S. et al. Axicabtagene Ciloleucel CAR T-Cell Therapy in Refractory Large B-Cell Lymphoma. </w:t>
      </w:r>
      <w:r>
        <w:rPr>
          <w:i/>
        </w:rPr>
        <w:t>N Engl J Med</w:t>
      </w:r>
      <w:r>
        <w:t xml:space="preserve"> </w:t>
      </w:r>
      <w:r>
        <w:rPr>
          <w:b/>
        </w:rPr>
        <w:t>377</w:t>
      </w:r>
      <w:r>
        <w:t>, 2531-2544 (2017).</w:t>
      </w:r>
    </w:p>
    <w:p w14:paraId="28AA3BA0">
      <w:pPr>
        <w:pStyle w:val="22"/>
        <w:ind w:left="720" w:hanging="720"/>
      </w:pPr>
      <w:r>
        <w:t>10.</w:t>
      </w:r>
      <w:r>
        <w:tab/>
      </w:r>
      <w:r>
        <w:t xml:space="preserve">Pannetier, C., Even, J. &amp; Kourilsky, P. T-cell repertoire diversity and clonal expansions in normal and clinical samples. </w:t>
      </w:r>
      <w:r>
        <w:rPr>
          <w:i/>
        </w:rPr>
        <w:t>Immunol Today</w:t>
      </w:r>
      <w:r>
        <w:t xml:space="preserve"> </w:t>
      </w:r>
      <w:r>
        <w:rPr>
          <w:b/>
        </w:rPr>
        <w:t>16</w:t>
      </w:r>
      <w:r>
        <w:t>, 176-181 (1995).</w:t>
      </w:r>
    </w:p>
    <w:p w14:paraId="0C13B253">
      <w:pPr>
        <w:pStyle w:val="22"/>
        <w:ind w:left="720" w:hanging="720"/>
      </w:pPr>
      <w:r>
        <w:t>11.</w:t>
      </w:r>
      <w:r>
        <w:tab/>
      </w:r>
      <w:r>
        <w:t xml:space="preserve">Rodriques, S.G. et al. Slide-seq: A scalable technology for measuring genome-wide expression at high spatial resolution. </w:t>
      </w:r>
      <w:r>
        <w:rPr>
          <w:i/>
        </w:rPr>
        <w:t>Science</w:t>
      </w:r>
      <w:r>
        <w:t xml:space="preserve"> </w:t>
      </w:r>
      <w:r>
        <w:rPr>
          <w:b/>
        </w:rPr>
        <w:t>363</w:t>
      </w:r>
      <w:r>
        <w:t>, 1463-1467 (2019).</w:t>
      </w:r>
    </w:p>
    <w:p w14:paraId="025735BA">
      <w:pPr>
        <w:pStyle w:val="22"/>
        <w:ind w:left="720" w:hanging="720"/>
      </w:pPr>
      <w:r>
        <w:t>12.</w:t>
      </w:r>
      <w:r>
        <w:tab/>
      </w:r>
      <w:r>
        <w:t xml:space="preserve">Russell, A.J.C. et al. Slide-tags enables single-nucleus barcoding for multimodal spatial genomics. </w:t>
      </w:r>
      <w:r>
        <w:rPr>
          <w:i/>
        </w:rPr>
        <w:t>Nature</w:t>
      </w:r>
      <w:r>
        <w:t xml:space="preserve"> </w:t>
      </w:r>
      <w:r>
        <w:rPr>
          <w:b/>
        </w:rPr>
        <w:t>625</w:t>
      </w:r>
      <w:r>
        <w:t>, 101-109 (2024).</w:t>
      </w:r>
    </w:p>
    <w:p w14:paraId="4040AFA9">
      <w:pPr>
        <w:pStyle w:val="22"/>
        <w:ind w:left="720" w:hanging="720"/>
      </w:pPr>
      <w:r>
        <w:t>13.</w:t>
      </w:r>
      <w:r>
        <w:tab/>
      </w:r>
      <w:r>
        <w:t xml:space="preserve">Engblom, C. et al. Spatial transcriptomics of B cell and T cell receptors reveals lymphocyte clonal dynamics. </w:t>
      </w:r>
      <w:r>
        <w:rPr>
          <w:i/>
        </w:rPr>
        <w:t>Science</w:t>
      </w:r>
      <w:r>
        <w:t xml:space="preserve"> </w:t>
      </w:r>
      <w:r>
        <w:rPr>
          <w:b/>
        </w:rPr>
        <w:t>382</w:t>
      </w:r>
      <w:r>
        <w:t>, eadf8486 (2023).</w:t>
      </w:r>
    </w:p>
    <w:p w14:paraId="52753C4D">
      <w:pPr>
        <w:pStyle w:val="22"/>
        <w:ind w:left="720" w:hanging="720"/>
      </w:pPr>
      <w:r>
        <w:t>14.</w:t>
      </w:r>
      <w:r>
        <w:tab/>
      </w:r>
      <w:r>
        <w:t xml:space="preserve">Yang, E. et al. In situ profiling of plasma cell clonality with image-based single-cell transcriptomics. </w:t>
      </w:r>
      <w:r>
        <w:rPr>
          <w:i/>
        </w:rPr>
        <w:t>bioRxiv</w:t>
      </w:r>
      <w:r>
        <w:t xml:space="preserve"> (2025).</w:t>
      </w:r>
    </w:p>
    <w:p w14:paraId="23AFD21A">
      <w:pPr>
        <w:pStyle w:val="22"/>
        <w:ind w:left="720" w:hanging="720"/>
      </w:pPr>
      <w:r>
        <w:t>15.</w:t>
      </w:r>
      <w:r>
        <w:tab/>
      </w:r>
      <w:r>
        <w:t xml:space="preserve">Benotmane, J.K. et al. High-sensitive spatially resolved T cell receptor sequencing with SPTCR-seq. </w:t>
      </w:r>
      <w:r>
        <w:rPr>
          <w:i/>
        </w:rPr>
        <w:t>Nat Commun</w:t>
      </w:r>
      <w:r>
        <w:t xml:space="preserve"> </w:t>
      </w:r>
      <w:r>
        <w:rPr>
          <w:b/>
        </w:rPr>
        <w:t>14</w:t>
      </w:r>
      <w:r>
        <w:t>, 7432 (2023).</w:t>
      </w:r>
    </w:p>
    <w:p w14:paraId="1EA97661">
      <w:pPr>
        <w:pStyle w:val="22"/>
        <w:ind w:left="720" w:hanging="720"/>
      </w:pPr>
      <w:r>
        <w:t>16.</w:t>
      </w:r>
      <w:r>
        <w:tab/>
      </w:r>
      <w:r>
        <w:t xml:space="preserve">Chen, A. et al. Spatiotemporal transcriptomic atlas of mouse organogenesis using DNA nanoball-patterned arrays. </w:t>
      </w:r>
      <w:r>
        <w:rPr>
          <w:i/>
        </w:rPr>
        <w:t>Cell</w:t>
      </w:r>
      <w:r>
        <w:t xml:space="preserve"> </w:t>
      </w:r>
      <w:r>
        <w:rPr>
          <w:b/>
        </w:rPr>
        <w:t>185</w:t>
      </w:r>
      <w:r>
        <w:t>, 1777-1792 e1721 (2022).</w:t>
      </w:r>
    </w:p>
    <w:p w14:paraId="7C095958">
      <w:pPr>
        <w:pStyle w:val="22"/>
        <w:ind w:left="720" w:hanging="720"/>
      </w:pPr>
      <w:r>
        <w:t>17.</w:t>
      </w:r>
      <w:r>
        <w:tab/>
      </w:r>
      <w:r>
        <w:t xml:space="preserve">Oliveira, M.F. et al. High-definition spatial transcriptomic profiling of immune cell populations in colorectal cancer. </w:t>
      </w:r>
      <w:r>
        <w:rPr>
          <w:i/>
        </w:rPr>
        <w:t>Nat Genet</w:t>
      </w:r>
      <w:r>
        <w:t xml:space="preserve"> </w:t>
      </w:r>
      <w:r>
        <w:rPr>
          <w:b/>
        </w:rPr>
        <w:t>57</w:t>
      </w:r>
      <w:r>
        <w:t>, 1512-1523 (2025).</w:t>
      </w:r>
    </w:p>
    <w:p w14:paraId="0901CC4E">
      <w:pPr>
        <w:pStyle w:val="22"/>
        <w:ind w:left="720" w:hanging="720"/>
      </w:pPr>
      <w:r>
        <w:t>18.</w:t>
      </w:r>
      <w:r>
        <w:tab/>
      </w:r>
      <w:r>
        <w:t xml:space="preserve">Wang, J. et al. Advances and applications in single-cell and spatial genomics. </w:t>
      </w:r>
      <w:r>
        <w:rPr>
          <w:i/>
        </w:rPr>
        <w:t>Sci China Life Sci</w:t>
      </w:r>
      <w:r>
        <w:t xml:space="preserve"> </w:t>
      </w:r>
      <w:r>
        <w:rPr>
          <w:b/>
        </w:rPr>
        <w:t>68</w:t>
      </w:r>
      <w:r>
        <w:t>, 1226-1282 (2025).</w:t>
      </w:r>
    </w:p>
    <w:p w14:paraId="15581D95">
      <w:pPr>
        <w:pStyle w:val="22"/>
        <w:ind w:left="720" w:hanging="720"/>
      </w:pPr>
      <w:r>
        <w:t>19.</w:t>
      </w:r>
      <w:r>
        <w:tab/>
      </w:r>
      <w:r>
        <w:t xml:space="preserve">Liu, S. et al. Spatial maps of T cell receptors and transcriptomes reveal distinct immune niches and interactions in the adaptive immune response. </w:t>
      </w:r>
      <w:r>
        <w:rPr>
          <w:i/>
        </w:rPr>
        <w:t>Immunity</w:t>
      </w:r>
      <w:r>
        <w:t xml:space="preserve"> </w:t>
      </w:r>
      <w:r>
        <w:rPr>
          <w:b/>
        </w:rPr>
        <w:t>55</w:t>
      </w:r>
      <w:r>
        <w:t>, 1940-1952 e1945 (2022).</w:t>
      </w:r>
    </w:p>
    <w:p w14:paraId="1C9C1AB1">
      <w:pPr>
        <w:pStyle w:val="22"/>
        <w:ind w:left="720" w:hanging="720"/>
      </w:pPr>
      <w:r>
        <w:t>20.</w:t>
      </w:r>
      <w:r>
        <w:tab/>
      </w:r>
      <w:r>
        <w:t xml:space="preserve">Meylan, M. et al. Tertiary lymphoid structures generate and propagate anti-tumor antibody-producing plasma cells in renal cell cancer. </w:t>
      </w:r>
      <w:r>
        <w:rPr>
          <w:i/>
        </w:rPr>
        <w:t>Immunity</w:t>
      </w:r>
      <w:r>
        <w:t xml:space="preserve"> </w:t>
      </w:r>
      <w:r>
        <w:rPr>
          <w:b/>
        </w:rPr>
        <w:t>55</w:t>
      </w:r>
      <w:r>
        <w:t>, 527-541 e525 (2022).</w:t>
      </w:r>
    </w:p>
    <w:p w14:paraId="190423EF">
      <w:pPr>
        <w:pStyle w:val="22"/>
        <w:ind w:left="720" w:hanging="720"/>
      </w:pPr>
      <w:r>
        <w:t>21.</w:t>
      </w:r>
      <w:r>
        <w:tab/>
      </w:r>
      <w:r>
        <w:t xml:space="preserve">Mukohara, F. et al. Somatic mutations in tumor-infiltrating lymphocytes impact on antitumor immunity. </w:t>
      </w:r>
      <w:r>
        <w:rPr>
          <w:i/>
        </w:rPr>
        <w:t>Proc Natl Acad Sci U S A</w:t>
      </w:r>
      <w:r>
        <w:t xml:space="preserve"> </w:t>
      </w:r>
      <w:r>
        <w:rPr>
          <w:b/>
        </w:rPr>
        <w:t>121</w:t>
      </w:r>
      <w:r>
        <w:t>, e2320189121 (2024).</w:t>
      </w:r>
    </w:p>
    <w:p w14:paraId="4C27A05A">
      <w:pPr>
        <w:pStyle w:val="22"/>
        <w:ind w:left="720" w:hanging="720"/>
      </w:pPr>
      <w:r>
        <w:t>22.</w:t>
      </w:r>
      <w:r>
        <w:tab/>
      </w:r>
      <w:r>
        <w:t xml:space="preserve">Li, M. et al. CellBin: a highly accurate single-cell gene expression processing pipeline for high-resolution spatial transcriptomics. </w:t>
      </w:r>
      <w:r>
        <w:rPr>
          <w:i/>
        </w:rPr>
        <w:t>Biorxiv</w:t>
      </w:r>
      <w:r>
        <w:t>, 2023.2002. 2028.530414 (2023).</w:t>
      </w:r>
    </w:p>
    <w:p w14:paraId="48E6F51D">
      <w:pPr>
        <w:pStyle w:val="22"/>
        <w:ind w:left="720" w:hanging="720"/>
      </w:pPr>
      <w:r>
        <w:t>23.</w:t>
      </w:r>
      <w:r>
        <w:tab/>
      </w:r>
      <w:r>
        <w:t xml:space="preserve">Jiang, S. et al. A Temporal and Spatial Atlas of Adaptive Immune Responses in the Lymph Node Following Viral Infection. </w:t>
      </w:r>
      <w:r>
        <w:rPr>
          <w:i/>
        </w:rPr>
        <w:t>bioRxiv</w:t>
      </w:r>
      <w:r>
        <w:t xml:space="preserve"> (2025).</w:t>
      </w:r>
    </w:p>
    <w:p w14:paraId="18C45831">
      <w:pPr>
        <w:pStyle w:val="22"/>
        <w:ind w:left="720" w:hanging="720"/>
      </w:pPr>
      <w:r>
        <w:t>24.</w:t>
      </w:r>
      <w:r>
        <w:tab/>
      </w:r>
      <w:r>
        <w:t xml:space="preserve">De Zuani, M. et al. Single-cell and spatial transcriptomics analysis of non-small cell lung cancer. </w:t>
      </w:r>
      <w:r>
        <w:rPr>
          <w:i/>
        </w:rPr>
        <w:t>Nat Commun</w:t>
      </w:r>
      <w:r>
        <w:t xml:space="preserve"> </w:t>
      </w:r>
      <w:r>
        <w:rPr>
          <w:b/>
        </w:rPr>
        <w:t>15</w:t>
      </w:r>
      <w:r>
        <w:t>, 4388 (2024).</w:t>
      </w:r>
    </w:p>
    <w:p w14:paraId="24535643">
      <w:pPr>
        <w:pStyle w:val="22"/>
        <w:ind w:left="720" w:hanging="720"/>
      </w:pPr>
      <w:r>
        <w:t>25.</w:t>
      </w:r>
      <w:r>
        <w:tab/>
      </w:r>
      <w:r>
        <w:t xml:space="preserve">Zhu, J. et al. Delineating the dynamic evolution from preneoplasia to invasive lung adenocarcinoma by integrating single-cell RNA sequencing and spatial transcriptomics. </w:t>
      </w:r>
      <w:r>
        <w:rPr>
          <w:i/>
        </w:rPr>
        <w:t>Exp Mol Med</w:t>
      </w:r>
      <w:r>
        <w:t xml:space="preserve"> </w:t>
      </w:r>
      <w:r>
        <w:rPr>
          <w:b/>
        </w:rPr>
        <w:t>54</w:t>
      </w:r>
      <w:r>
        <w:t>, 2060-2076 (2022).</w:t>
      </w:r>
    </w:p>
    <w:p w14:paraId="0B93EE22">
      <w:pPr>
        <w:pStyle w:val="22"/>
        <w:ind w:left="720" w:hanging="720"/>
      </w:pPr>
      <w:r>
        <w:t>26.</w:t>
      </w:r>
      <w:r>
        <w:tab/>
      </w:r>
      <w:r>
        <w:t xml:space="preserve">June, C.H., O'Connor, R.S., Kawalekar, O.U., Ghassemi, S. &amp; Milone, M.C. CAR T cell immunotherapy for human cancer. </w:t>
      </w:r>
      <w:r>
        <w:rPr>
          <w:i/>
        </w:rPr>
        <w:t>Science</w:t>
      </w:r>
      <w:r>
        <w:t xml:space="preserve"> </w:t>
      </w:r>
      <w:r>
        <w:rPr>
          <w:b/>
        </w:rPr>
        <w:t>359</w:t>
      </w:r>
      <w:r>
        <w:t>, 1361-1365 (2018).</w:t>
      </w:r>
    </w:p>
    <w:p w14:paraId="34603962">
      <w:pPr>
        <w:pStyle w:val="22"/>
        <w:ind w:left="720" w:hanging="720"/>
      </w:pPr>
      <w:r>
        <w:t>27.</w:t>
      </w:r>
      <w:r>
        <w:tab/>
      </w:r>
      <w:r>
        <w:t xml:space="preserve">He, J. et al. Defined tumor antigen-specific T cells potentiate personalized TCR-T cell therapy and prediction of immunotherapy response. </w:t>
      </w:r>
      <w:r>
        <w:rPr>
          <w:i/>
        </w:rPr>
        <w:t>Cell Res</w:t>
      </w:r>
      <w:r>
        <w:t xml:space="preserve"> </w:t>
      </w:r>
      <w:r>
        <w:rPr>
          <w:b/>
        </w:rPr>
        <w:t>32</w:t>
      </w:r>
      <w:r>
        <w:t>, 530-542 (2022).</w:t>
      </w:r>
    </w:p>
    <w:p w14:paraId="3C18FB15">
      <w:pPr>
        <w:pStyle w:val="22"/>
        <w:ind w:left="720" w:hanging="720"/>
      </w:pPr>
      <w:r>
        <w:t>28.</w:t>
      </w:r>
      <w:r>
        <w:tab/>
      </w:r>
      <w:r>
        <w:t xml:space="preserve">Pae, J. et al. Transient silencing of hypermutation preserves B cell affinity during clonal bursting. </w:t>
      </w:r>
      <w:r>
        <w:rPr>
          <w:i/>
        </w:rPr>
        <w:t>Nature</w:t>
      </w:r>
      <w:r>
        <w:t xml:space="preserve"> </w:t>
      </w:r>
      <w:r>
        <w:rPr>
          <w:b/>
        </w:rPr>
        <w:t>641</w:t>
      </w:r>
      <w:r>
        <w:t>, 486-494 (2025).</w:t>
      </w:r>
    </w:p>
    <w:p w14:paraId="0E38772A">
      <w:pPr>
        <w:pStyle w:val="22"/>
        <w:ind w:left="720" w:hanging="720"/>
      </w:pPr>
      <w:r>
        <w:t>29.</w:t>
      </w:r>
      <w:r>
        <w:tab/>
      </w:r>
      <w:r>
        <w:t xml:space="preserve">Chi, X., Li, Y. &amp; Qiu, X. V(D)J recombination, somatic hypermutation and class switch recombination of immunoglobulins: mechanism and regulation. </w:t>
      </w:r>
      <w:r>
        <w:rPr>
          <w:i/>
        </w:rPr>
        <w:t>Immunology</w:t>
      </w:r>
      <w:r>
        <w:t xml:space="preserve"> </w:t>
      </w:r>
      <w:r>
        <w:rPr>
          <w:b/>
        </w:rPr>
        <w:t>160</w:t>
      </w:r>
      <w:r>
        <w:t>, 233-247 (2020).</w:t>
      </w:r>
    </w:p>
    <w:p w14:paraId="393AF6C1">
      <w:pPr>
        <w:pStyle w:val="22"/>
        <w:ind w:left="720" w:hanging="720"/>
      </w:pPr>
      <w:r>
        <w:t>30.</w:t>
      </w:r>
      <w:r>
        <w:tab/>
      </w:r>
      <w:r>
        <w:t xml:space="preserve">Bolotin, D.A. et al. MiXCR: software for comprehensive adaptive immunity profiling. </w:t>
      </w:r>
      <w:r>
        <w:rPr>
          <w:i/>
        </w:rPr>
        <w:t>Nat Methods</w:t>
      </w:r>
      <w:r>
        <w:t xml:space="preserve"> </w:t>
      </w:r>
      <w:r>
        <w:rPr>
          <w:b/>
        </w:rPr>
        <w:t>12</w:t>
      </w:r>
      <w:r>
        <w:t>, 380-381 (2015).</w:t>
      </w:r>
    </w:p>
    <w:p w14:paraId="2E9ECCA4">
      <w:pPr>
        <w:pStyle w:val="22"/>
        <w:ind w:left="720" w:hanging="720"/>
      </w:pPr>
      <w:r>
        <w:t>31.</w:t>
      </w:r>
      <w:r>
        <w:tab/>
      </w:r>
      <w:r>
        <w:t xml:space="preserve">Ma, J. et al. A blueprint for tumor-infiltrating B cells across human cancers. </w:t>
      </w:r>
      <w:r>
        <w:rPr>
          <w:i/>
        </w:rPr>
        <w:t>Science</w:t>
      </w:r>
      <w:r>
        <w:t xml:space="preserve"> </w:t>
      </w:r>
      <w:r>
        <w:rPr>
          <w:b/>
        </w:rPr>
        <w:t>384</w:t>
      </w:r>
      <w:r>
        <w:t>, eadj4857 (2024).</w:t>
      </w:r>
    </w:p>
    <w:p w14:paraId="3A644710">
      <w:pPr>
        <w:pStyle w:val="22"/>
        <w:ind w:left="720" w:hanging="720"/>
      </w:pPr>
      <w:r>
        <w:t>32.</w:t>
      </w:r>
      <w:r>
        <w:tab/>
      </w:r>
      <w:r>
        <w:t xml:space="preserve">Yang, E. et al. In situ profiling of plasma cell clonality with image-based single-cell transcriptomics. </w:t>
      </w:r>
      <w:r>
        <w:rPr>
          <w:i/>
        </w:rPr>
        <w:t>bioRxiv</w:t>
      </w:r>
      <w:r>
        <w:t>, 2025.2005. 2009.653118 (2025).</w:t>
      </w:r>
    </w:p>
    <w:p w14:paraId="0D335A37">
      <w:pPr>
        <w:pStyle w:val="22"/>
        <w:ind w:left="720" w:hanging="720"/>
      </w:pPr>
      <w:r>
        <w:t>33.</w:t>
      </w:r>
      <w:r>
        <w:tab/>
      </w:r>
      <w:r>
        <w:t xml:space="preserve">Teillaud, J.L., Houel, A., Panouillot, M., Riffard, C. &amp; Dieu-Nosjean, M.C. Tertiary lymphoid structures in anticancer immunity. </w:t>
      </w:r>
      <w:r>
        <w:rPr>
          <w:i/>
        </w:rPr>
        <w:t>Nat Rev Cancer</w:t>
      </w:r>
      <w:r>
        <w:t xml:space="preserve"> </w:t>
      </w:r>
      <w:r>
        <w:rPr>
          <w:b/>
        </w:rPr>
        <w:t>24</w:t>
      </w:r>
      <w:r>
        <w:t>, 629-646 (2024).</w:t>
      </w:r>
    </w:p>
    <w:p w14:paraId="465E0968">
      <w:pPr>
        <w:pStyle w:val="22"/>
        <w:ind w:left="720" w:hanging="720"/>
      </w:pPr>
      <w:r>
        <w:t>34.</w:t>
      </w:r>
      <w:r>
        <w:tab/>
      </w:r>
      <w:r>
        <w:t xml:space="preserve">Trub, M. &amp; Zippelius, A. Tertiary Lymphoid Structures as a Predictive Biomarker of Response to Cancer Immunotherapies. </w:t>
      </w:r>
      <w:r>
        <w:rPr>
          <w:i/>
        </w:rPr>
        <w:t>Front Immunol</w:t>
      </w:r>
      <w:r>
        <w:t xml:space="preserve"> </w:t>
      </w:r>
      <w:r>
        <w:rPr>
          <w:b/>
        </w:rPr>
        <w:t>12</w:t>
      </w:r>
      <w:r>
        <w:t>, 674565 (2021).</w:t>
      </w:r>
    </w:p>
    <w:p w14:paraId="285D4308">
      <w:pPr>
        <w:pStyle w:val="22"/>
        <w:ind w:left="720" w:hanging="720"/>
      </w:pPr>
      <w:r>
        <w:t>35.</w:t>
      </w:r>
      <w:r>
        <w:tab/>
      </w:r>
      <w:r>
        <w:t xml:space="preserve">Sautes-Fridman, C., Petitprez, F., Calderaro, J. &amp; Fridman, W.H. Tertiary lymphoid structures in the era of cancer immunotherapy. </w:t>
      </w:r>
      <w:r>
        <w:rPr>
          <w:i/>
        </w:rPr>
        <w:t>Nat Rev Cancer</w:t>
      </w:r>
      <w:r>
        <w:t xml:space="preserve"> </w:t>
      </w:r>
      <w:r>
        <w:rPr>
          <w:b/>
        </w:rPr>
        <w:t>19</w:t>
      </w:r>
      <w:r>
        <w:t>, 307-325 (2019).</w:t>
      </w:r>
    </w:p>
    <w:p w14:paraId="092A7CB3">
      <w:pPr>
        <w:pStyle w:val="22"/>
        <w:ind w:left="720" w:hanging="720"/>
      </w:pPr>
      <w:r>
        <w:t>36.</w:t>
      </w:r>
      <w:r>
        <w:tab/>
      </w:r>
      <w:r>
        <w:t xml:space="preserve">Zhao, L. et al. Tertiary lymphoid structures in diseases: immune mechanisms and therapeutic advances. </w:t>
      </w:r>
      <w:r>
        <w:rPr>
          <w:i/>
        </w:rPr>
        <w:t>Signal Transduct Target Ther</w:t>
      </w:r>
      <w:r>
        <w:t xml:space="preserve"> </w:t>
      </w:r>
      <w:r>
        <w:rPr>
          <w:b/>
        </w:rPr>
        <w:t>9</w:t>
      </w:r>
      <w:r>
        <w:t>, 225 (2024).</w:t>
      </w:r>
    </w:p>
    <w:p w14:paraId="19222F74">
      <w:pPr>
        <w:pStyle w:val="22"/>
        <w:ind w:left="720" w:hanging="720"/>
      </w:pPr>
      <w:r>
        <w:t>37.</w:t>
      </w:r>
      <w:r>
        <w:tab/>
      </w:r>
      <w:r>
        <w:t xml:space="preserve">Vanhersecke, L. et al. Mature tertiary lymphoid structures predict immune checkpoint inhibitor efficacy in solid tumors independently of PD-L1 expression. </w:t>
      </w:r>
      <w:r>
        <w:rPr>
          <w:i/>
        </w:rPr>
        <w:t>Nat Cancer</w:t>
      </w:r>
      <w:r>
        <w:t xml:space="preserve"> </w:t>
      </w:r>
      <w:r>
        <w:rPr>
          <w:b/>
        </w:rPr>
        <w:t>2</w:t>
      </w:r>
      <w:r>
        <w:t>, 794-802 (2021).</w:t>
      </w:r>
    </w:p>
    <w:p w14:paraId="66C9615E">
      <w:pPr>
        <w:pStyle w:val="22"/>
        <w:ind w:left="720" w:hanging="720"/>
      </w:pPr>
      <w:r>
        <w:t>38.</w:t>
      </w:r>
      <w:r>
        <w:tab/>
      </w:r>
      <w:r>
        <w:t xml:space="preserve">Wang, Y. et al. Computerized tertiary lymphoid structures density on H&amp;E-images is a prognostic biomarker in resectable lung adenocarcinoma. </w:t>
      </w:r>
      <w:r>
        <w:rPr>
          <w:i/>
        </w:rPr>
        <w:t>iScience</w:t>
      </w:r>
      <w:r>
        <w:t xml:space="preserve"> </w:t>
      </w:r>
      <w:r>
        <w:rPr>
          <w:b/>
        </w:rPr>
        <w:t>26</w:t>
      </w:r>
      <w:r>
        <w:t>, 107635 (2023).</w:t>
      </w:r>
    </w:p>
    <w:p w14:paraId="386B3B51">
      <w:pPr>
        <w:pStyle w:val="22"/>
        <w:ind w:left="720" w:hanging="720"/>
      </w:pPr>
      <w:r>
        <w:t>39.</w:t>
      </w:r>
      <w:r>
        <w:tab/>
      </w:r>
      <w:r>
        <w:t xml:space="preserve">Liu, W. et al. An immune cell map of human lung adenocarcinoma development reveals an anti-tumoral role of the Tfh-dependent tertiary lymphoid structure. </w:t>
      </w:r>
      <w:r>
        <w:rPr>
          <w:i/>
        </w:rPr>
        <w:t>Cell Rep Med</w:t>
      </w:r>
      <w:r>
        <w:t xml:space="preserve"> </w:t>
      </w:r>
      <w:r>
        <w:rPr>
          <w:b/>
        </w:rPr>
        <w:t>5</w:t>
      </w:r>
      <w:r>
        <w:t>, 101448 (2024).</w:t>
      </w:r>
    </w:p>
    <w:p w14:paraId="5873DE33">
      <w:pPr>
        <w:pStyle w:val="22"/>
        <w:ind w:left="720" w:hanging="720"/>
      </w:pPr>
      <w:r>
        <w:t>40.</w:t>
      </w:r>
      <w:r>
        <w:tab/>
      </w:r>
      <w:r>
        <w:t xml:space="preserve">Clark, K. et al. The Cancer Imaging Archive (TCIA): maintaining and operating a public information repository. </w:t>
      </w:r>
      <w:r>
        <w:rPr>
          <w:i/>
        </w:rPr>
        <w:t>J Digit Imaging</w:t>
      </w:r>
      <w:r>
        <w:t xml:space="preserve"> </w:t>
      </w:r>
      <w:r>
        <w:rPr>
          <w:b/>
        </w:rPr>
        <w:t>26</w:t>
      </w:r>
      <w:r>
        <w:t>, 1045-1057 (2013).</w:t>
      </w:r>
    </w:p>
    <w:p w14:paraId="1E1CC4EF">
      <w:pPr>
        <w:pStyle w:val="22"/>
        <w:ind w:left="720" w:hanging="720"/>
      </w:pPr>
      <w:r>
        <w:t>41.</w:t>
      </w:r>
      <w:r>
        <w:tab/>
      </w:r>
      <w:r>
        <w:t xml:space="preserve">Hellmann, M.D. et al. Nivolumab plus Ipilimumab in Advanced Non-Small-Cell Lung Cancer. </w:t>
      </w:r>
      <w:r>
        <w:rPr>
          <w:i/>
        </w:rPr>
        <w:t>N Engl J Med</w:t>
      </w:r>
      <w:r>
        <w:t xml:space="preserve"> </w:t>
      </w:r>
      <w:r>
        <w:rPr>
          <w:b/>
        </w:rPr>
        <w:t>381</w:t>
      </w:r>
      <w:r>
        <w:t>, 2020-2031 (2019).</w:t>
      </w:r>
    </w:p>
    <w:p w14:paraId="276F23A5">
      <w:pPr>
        <w:pStyle w:val="22"/>
        <w:ind w:left="720" w:hanging="720"/>
      </w:pPr>
      <w:r>
        <w:t>42.</w:t>
      </w:r>
      <w:r>
        <w:tab/>
      </w:r>
      <w:r>
        <w:t xml:space="preserve">Ready, N. et al. First-Line Nivolumab Plus Ipilimumab in Advanced Non-Small-Cell Lung Cancer (CheckMate 568): Outcomes by Programmed Death Ligand 1 and Tumor Mutational Burden as Biomarkers. </w:t>
      </w:r>
      <w:r>
        <w:rPr>
          <w:i/>
        </w:rPr>
        <w:t>J Clin Oncol</w:t>
      </w:r>
      <w:r>
        <w:t xml:space="preserve"> </w:t>
      </w:r>
      <w:r>
        <w:rPr>
          <w:b/>
        </w:rPr>
        <w:t>37</w:t>
      </w:r>
      <w:r>
        <w:t>, 992-1000 (2019).</w:t>
      </w:r>
    </w:p>
    <w:p w14:paraId="6308FD7C">
      <w:pPr>
        <w:pStyle w:val="22"/>
        <w:ind w:left="720" w:hanging="720"/>
      </w:pPr>
      <w:r>
        <w:t>43.</w:t>
      </w:r>
      <w:r>
        <w:tab/>
      </w:r>
      <w:r>
        <w:t xml:space="preserve">Beccuti, M. &amp; Calogero, R.A. Single-Cell RNAseq Clustering. </w:t>
      </w:r>
      <w:r>
        <w:rPr>
          <w:i/>
        </w:rPr>
        <w:t>Methods Mol Biol</w:t>
      </w:r>
      <w:r>
        <w:t xml:space="preserve"> </w:t>
      </w:r>
      <w:r>
        <w:rPr>
          <w:b/>
        </w:rPr>
        <w:t>2584</w:t>
      </w:r>
      <w:r>
        <w:t>, 241-250 (2023).</w:t>
      </w:r>
    </w:p>
    <w:p w14:paraId="4C405D89">
      <w:pPr>
        <w:pStyle w:val="22"/>
        <w:ind w:left="720" w:hanging="720"/>
      </w:pPr>
      <w:r>
        <w:t>44.</w:t>
      </w:r>
      <w:r>
        <w:tab/>
      </w:r>
      <w:r>
        <w:t xml:space="preserve">Zeng, Z. et al. OmicVerse: a framework for bridging and deepening insights across bulk and single-cell sequencing. </w:t>
      </w:r>
      <w:r>
        <w:rPr>
          <w:i/>
        </w:rPr>
        <w:t>Nat Commun</w:t>
      </w:r>
      <w:r>
        <w:t xml:space="preserve"> </w:t>
      </w:r>
      <w:r>
        <w:rPr>
          <w:b/>
        </w:rPr>
        <w:t>15</w:t>
      </w:r>
      <w:r>
        <w:t>, 5983 (2024).</w:t>
      </w:r>
    </w:p>
    <w:p w14:paraId="028F7A25">
      <w:pPr>
        <w:pStyle w:val="22"/>
        <w:ind w:left="720" w:hanging="720"/>
      </w:pPr>
      <w:r>
        <w:t>45.</w:t>
      </w:r>
      <w:r>
        <w:tab/>
      </w:r>
      <w:r>
        <w:t xml:space="preserve">Kondo, T. &amp; Saito, Y. Single-Pulsed SERS with Density-Based Clustering Analysis. </w:t>
      </w:r>
      <w:r>
        <w:rPr>
          <w:i/>
        </w:rPr>
        <w:t>J Phys Chem A</w:t>
      </w:r>
      <w:r>
        <w:t xml:space="preserve"> </w:t>
      </w:r>
      <w:r>
        <w:rPr>
          <w:b/>
        </w:rPr>
        <w:t>126</w:t>
      </w:r>
      <w:r>
        <w:t>, 1755-1760 (2022).</w:t>
      </w:r>
    </w:p>
    <w:p w14:paraId="1DB4626A">
      <w:pPr>
        <w:pStyle w:val="22"/>
        <w:ind w:left="720" w:hanging="720"/>
      </w:pPr>
      <w:r>
        <w:t>46.</w:t>
      </w:r>
      <w:r>
        <w:tab/>
      </w:r>
      <w:r>
        <w:t xml:space="preserve">Mages, S. et al. TACCO unifies annotation transfer and decomposition of cell identities for single-cell and spatial omics. </w:t>
      </w:r>
      <w:r>
        <w:rPr>
          <w:i/>
        </w:rPr>
        <w:t>Nat Biotechnol</w:t>
      </w:r>
      <w:r>
        <w:t xml:space="preserve"> </w:t>
      </w:r>
      <w:r>
        <w:rPr>
          <w:b/>
        </w:rPr>
        <w:t>41</w:t>
      </w:r>
      <w:r>
        <w:t>, 1465-1473 (2023).</w:t>
      </w:r>
    </w:p>
    <w:p w14:paraId="5B3A618F">
      <w:pPr>
        <w:pStyle w:val="22"/>
        <w:ind w:left="720" w:hanging="720"/>
      </w:pPr>
      <w:r>
        <w:t>47.</w:t>
      </w:r>
      <w:r>
        <w:tab/>
      </w:r>
      <w:r>
        <w:t xml:space="preserve">Gonda, H. et al. The balance between Pax5 and Id2 activities is the key to AID gene expression. </w:t>
      </w:r>
      <w:r>
        <w:rPr>
          <w:i/>
        </w:rPr>
        <w:t>J Exp Med</w:t>
      </w:r>
      <w:r>
        <w:t xml:space="preserve"> </w:t>
      </w:r>
      <w:r>
        <w:rPr>
          <w:b/>
        </w:rPr>
        <w:t>198</w:t>
      </w:r>
      <w:r>
        <w:t>, 1427-1437 (2003).</w:t>
      </w:r>
    </w:p>
    <w:p w14:paraId="2A4DC082">
      <w:pPr>
        <w:pStyle w:val="22"/>
        <w:ind w:left="720" w:hanging="720"/>
      </w:pPr>
      <w:r>
        <w:t>48.</w:t>
      </w:r>
      <w:r>
        <w:tab/>
      </w:r>
      <w:r>
        <w:t xml:space="preserve">Cobaleda, C., Schebesta, A., Delogu, A. &amp; Busslinger, M. Pax5: the guardian of B cell identity and function. </w:t>
      </w:r>
      <w:r>
        <w:rPr>
          <w:i/>
        </w:rPr>
        <w:t>Nat Immunol</w:t>
      </w:r>
      <w:r>
        <w:t xml:space="preserve"> </w:t>
      </w:r>
      <w:r>
        <w:rPr>
          <w:b/>
        </w:rPr>
        <w:t>8</w:t>
      </w:r>
      <w:r>
        <w:t>, 463-470 (2007).</w:t>
      </w:r>
    </w:p>
    <w:p w14:paraId="276FC603">
      <w:pPr>
        <w:pStyle w:val="22"/>
        <w:ind w:left="720" w:hanging="720"/>
      </w:pPr>
      <w:r>
        <w:t>49.</w:t>
      </w:r>
      <w:r>
        <w:tab/>
      </w:r>
      <w:r>
        <w:t xml:space="preserve">Reimold, A.M. et al. Plasma cell differentiation requires the transcription factor XBP-1. </w:t>
      </w:r>
      <w:r>
        <w:rPr>
          <w:i/>
        </w:rPr>
        <w:t>Nature</w:t>
      </w:r>
      <w:r>
        <w:t xml:space="preserve"> </w:t>
      </w:r>
      <w:r>
        <w:rPr>
          <w:b/>
        </w:rPr>
        <w:t>412</w:t>
      </w:r>
      <w:r>
        <w:t>, 300-307 (2001).</w:t>
      </w:r>
    </w:p>
    <w:p w14:paraId="389BA3AE">
      <w:pPr>
        <w:pStyle w:val="22"/>
        <w:ind w:left="720" w:hanging="720"/>
      </w:pPr>
      <w:r>
        <w:t>50.</w:t>
      </w:r>
      <w:r>
        <w:tab/>
      </w:r>
      <w:r>
        <w:t xml:space="preserve">Kallies, A. et al. Initiation of plasma-cell differentiation is independent of the transcription factor Blimp-1. </w:t>
      </w:r>
      <w:r>
        <w:rPr>
          <w:i/>
        </w:rPr>
        <w:t>Immunity</w:t>
      </w:r>
      <w:r>
        <w:t xml:space="preserve"> </w:t>
      </w:r>
      <w:r>
        <w:rPr>
          <w:b/>
        </w:rPr>
        <w:t>26</w:t>
      </w:r>
      <w:r>
        <w:t>, 555-566 (2007).</w:t>
      </w:r>
    </w:p>
    <w:p w14:paraId="3227E3B8">
      <w:pPr>
        <w:pStyle w:val="22"/>
        <w:ind w:left="720" w:hanging="720"/>
      </w:pPr>
      <w:r>
        <w:t>51.</w:t>
      </w:r>
      <w:r>
        <w:tab/>
      </w:r>
      <w:r>
        <w:t xml:space="preserve">Patil, N.S. et al. Intratumoral plasma cells predict outcomes to PD-L1 blockade in non-small cell lung cancer. </w:t>
      </w:r>
      <w:r>
        <w:rPr>
          <w:i/>
        </w:rPr>
        <w:t>Cancer Cell</w:t>
      </w:r>
      <w:r>
        <w:t xml:space="preserve"> </w:t>
      </w:r>
      <w:r>
        <w:rPr>
          <w:b/>
        </w:rPr>
        <w:t>40</w:t>
      </w:r>
      <w:r>
        <w:t>, 289-300 e284 (2022).</w:t>
      </w:r>
    </w:p>
    <w:p w14:paraId="25EC23B3">
      <w:pPr>
        <w:pStyle w:val="22"/>
        <w:ind w:left="720" w:hanging="720"/>
      </w:pPr>
      <w:r>
        <w:t>52.</w:t>
      </w:r>
      <w:r>
        <w:tab/>
      </w:r>
      <w:r>
        <w:t xml:space="preserve">Klein, U. &amp; Dalla-Favera, R. Germinal centres: role in B-cell physiology and malignancy. </w:t>
      </w:r>
      <w:r>
        <w:rPr>
          <w:i/>
        </w:rPr>
        <w:t>Nat Rev Immunol</w:t>
      </w:r>
      <w:r>
        <w:t xml:space="preserve"> </w:t>
      </w:r>
      <w:r>
        <w:rPr>
          <w:b/>
        </w:rPr>
        <w:t>8</w:t>
      </w:r>
      <w:r>
        <w:t>, 22-33 (2008).</w:t>
      </w:r>
    </w:p>
    <w:p w14:paraId="12E5A9C6">
      <w:pPr>
        <w:pStyle w:val="22"/>
        <w:ind w:left="720" w:hanging="720"/>
      </w:pPr>
      <w:r>
        <w:t>53.</w:t>
      </w:r>
      <w:r>
        <w:tab/>
      </w:r>
      <w:r>
        <w:t xml:space="preserve">Street, K. et al. Slingshot: cell lineage and pseudotime inference for single-cell transcriptomics. </w:t>
      </w:r>
      <w:r>
        <w:rPr>
          <w:i/>
        </w:rPr>
        <w:t>BMC Genomics</w:t>
      </w:r>
      <w:r>
        <w:t xml:space="preserve"> </w:t>
      </w:r>
      <w:r>
        <w:rPr>
          <w:b/>
        </w:rPr>
        <w:t>19</w:t>
      </w:r>
      <w:r>
        <w:t>, 477 (2018).</w:t>
      </w:r>
    </w:p>
    <w:p w14:paraId="3A1D13C3">
      <w:pPr>
        <w:pStyle w:val="22"/>
        <w:ind w:left="720" w:hanging="720"/>
      </w:pPr>
      <w:r>
        <w:t>54.</w:t>
      </w:r>
      <w:r>
        <w:tab/>
      </w:r>
      <w:r>
        <w:t xml:space="preserve">Tewarie, P., van Dellen, E., Hillebrand, A. &amp; Stam, C.J. The minimum spanning tree: an unbiased method for brain network analysis. </w:t>
      </w:r>
      <w:r>
        <w:rPr>
          <w:i/>
        </w:rPr>
        <w:t>Neuroimage</w:t>
      </w:r>
      <w:r>
        <w:t xml:space="preserve"> </w:t>
      </w:r>
      <w:r>
        <w:rPr>
          <w:b/>
        </w:rPr>
        <w:t>104</w:t>
      </w:r>
      <w:r>
        <w:t>, 177-188 (2015).</w:t>
      </w:r>
    </w:p>
    <w:p w14:paraId="7BD406F1">
      <w:pPr>
        <w:pStyle w:val="22"/>
        <w:ind w:left="720" w:hanging="720"/>
      </w:pPr>
      <w:r>
        <w:t>55.</w:t>
      </w:r>
      <w:r>
        <w:tab/>
      </w:r>
      <w:r>
        <w:t xml:space="preserve">Zeng, C. et al. Pseudotemporal Ordering of Single Cells Reveals Metabolic Control of Postnatal beta Cell Proliferation. </w:t>
      </w:r>
      <w:r>
        <w:rPr>
          <w:i/>
        </w:rPr>
        <w:t>Cell Metab</w:t>
      </w:r>
      <w:r>
        <w:t xml:space="preserve"> </w:t>
      </w:r>
      <w:r>
        <w:rPr>
          <w:b/>
        </w:rPr>
        <w:t>25</w:t>
      </w:r>
      <w:r>
        <w:t>, 1160-1175 e1111 (2017).</w:t>
      </w:r>
    </w:p>
    <w:p w14:paraId="2B5B2F7C">
      <w:pPr>
        <w:pStyle w:val="22"/>
        <w:ind w:left="720" w:hanging="720"/>
      </w:pPr>
      <w:r>
        <w:t>56.</w:t>
      </w:r>
      <w:r>
        <w:tab/>
      </w:r>
      <w:r>
        <w:t xml:space="preserve">Trapnell, C. et al. The dynamics and regulators of cell fate decisions are revealed by pseudotemporal ordering of single cells. </w:t>
      </w:r>
      <w:r>
        <w:rPr>
          <w:i/>
        </w:rPr>
        <w:t>Nat Biotechnol</w:t>
      </w:r>
      <w:r>
        <w:t xml:space="preserve"> </w:t>
      </w:r>
      <w:r>
        <w:rPr>
          <w:b/>
        </w:rPr>
        <w:t>32</w:t>
      </w:r>
      <w:r>
        <w:t>, 381-386 (2014).</w:t>
      </w:r>
    </w:p>
    <w:p w14:paraId="59025DA1">
      <w:pPr>
        <w:pStyle w:val="22"/>
        <w:ind w:left="720" w:hanging="720"/>
      </w:pPr>
      <w:r>
        <w:t>57.</w:t>
      </w:r>
      <w:r>
        <w:tab/>
      </w:r>
      <w:r>
        <w:t xml:space="preserve">Vinuesa, C.G., Sanz, I. &amp; Cook, M.C. Dysregulation of germinal centres in autoimmune disease. </w:t>
      </w:r>
      <w:r>
        <w:rPr>
          <w:i/>
        </w:rPr>
        <w:t>Nat Rev Immunol</w:t>
      </w:r>
      <w:r>
        <w:t xml:space="preserve"> </w:t>
      </w:r>
      <w:r>
        <w:rPr>
          <w:b/>
        </w:rPr>
        <w:t>9</w:t>
      </w:r>
      <w:r>
        <w:t>, 845-857 (2009).</w:t>
      </w:r>
    </w:p>
    <w:p w14:paraId="7D5E2EB0">
      <w:pPr>
        <w:pStyle w:val="22"/>
        <w:ind w:left="720" w:hanging="720"/>
      </w:pPr>
      <w:r>
        <w:t>58.</w:t>
      </w:r>
      <w:r>
        <w:tab/>
      </w:r>
      <w:r>
        <w:t xml:space="preserve">Stavnezer, J., Guikema, J.E. &amp; Schrader, C.E. Mechanism and regulation of class switch recombination. </w:t>
      </w:r>
      <w:r>
        <w:rPr>
          <w:i/>
        </w:rPr>
        <w:t>Annu Rev Immunol</w:t>
      </w:r>
      <w:r>
        <w:t xml:space="preserve"> </w:t>
      </w:r>
      <w:r>
        <w:rPr>
          <w:b/>
        </w:rPr>
        <w:t>26</w:t>
      </w:r>
      <w:r>
        <w:t>, 261-292 (2008).</w:t>
      </w:r>
    </w:p>
    <w:p w14:paraId="0DD40DA7">
      <w:pPr>
        <w:pStyle w:val="22"/>
        <w:ind w:left="720" w:hanging="720"/>
      </w:pPr>
      <w:r>
        <w:t>59.</w:t>
      </w:r>
      <w:r>
        <w:tab/>
      </w:r>
      <w:r>
        <w:t xml:space="preserve">Playoust, E., Remark, R., Vivier, E. &amp; Milpied, P. Germinal center-dependent and -independent immune responses of tumor-infiltrating B cells in human cancers. </w:t>
      </w:r>
      <w:r>
        <w:rPr>
          <w:i/>
        </w:rPr>
        <w:t>Cell Mol Immunol</w:t>
      </w:r>
      <w:r>
        <w:t xml:space="preserve"> </w:t>
      </w:r>
      <w:r>
        <w:rPr>
          <w:b/>
        </w:rPr>
        <w:t>20</w:t>
      </w:r>
      <w:r>
        <w:t>, 1040-1050 (2023).</w:t>
      </w:r>
    </w:p>
    <w:p w14:paraId="5D236D75">
      <w:pPr>
        <w:pStyle w:val="22"/>
        <w:ind w:left="720" w:hanging="720"/>
      </w:pPr>
      <w:r>
        <w:t>60.</w:t>
      </w:r>
      <w:r>
        <w:tab/>
      </w:r>
      <w:r>
        <w:t xml:space="preserve">Feng, Y., Seija, N., Di Noia, J.M. &amp; Martin, A. AID in Antibody Diversification: There and Back Again. </w:t>
      </w:r>
      <w:r>
        <w:rPr>
          <w:i/>
        </w:rPr>
        <w:t>Trends Immunol</w:t>
      </w:r>
      <w:r>
        <w:t xml:space="preserve"> </w:t>
      </w:r>
      <w:r>
        <w:rPr>
          <w:b/>
        </w:rPr>
        <w:t>41</w:t>
      </w:r>
      <w:r>
        <w:t>, 586-600 (2020).</w:t>
      </w:r>
    </w:p>
    <w:p w14:paraId="17A21AF9">
      <w:pPr>
        <w:pStyle w:val="22"/>
        <w:ind w:left="720" w:hanging="720"/>
      </w:pPr>
      <w:r>
        <w:t>61.</w:t>
      </w:r>
      <w:r>
        <w:tab/>
      </w:r>
      <w:r>
        <w:t xml:space="preserve">Della Mina, E. et al. A Novel Heterozygous Variant in AICDA Impairs Ig Class Switching and Somatic Hypermutation in Human B Cells and is Associated with Autosomal Dominant HIGM2 Syndrome. </w:t>
      </w:r>
      <w:r>
        <w:rPr>
          <w:i/>
        </w:rPr>
        <w:t>J Clin Immunol</w:t>
      </w:r>
      <w:r>
        <w:t xml:space="preserve"> </w:t>
      </w:r>
      <w:r>
        <w:rPr>
          <w:b/>
        </w:rPr>
        <w:t>44</w:t>
      </w:r>
      <w:r>
        <w:t>, 66 (2024).</w:t>
      </w:r>
    </w:p>
    <w:p w14:paraId="47490BAD">
      <w:pPr>
        <w:pStyle w:val="22"/>
        <w:ind w:left="720" w:hanging="720"/>
      </w:pPr>
      <w:r>
        <w:t>62.</w:t>
      </w:r>
      <w:r>
        <w:tab/>
      </w:r>
      <w:r>
        <w:t xml:space="preserve">Begum, N.A. et al. Uracil DNA glycosylase activity is dispensable for immunoglobulin class switch. </w:t>
      </w:r>
      <w:r>
        <w:rPr>
          <w:i/>
        </w:rPr>
        <w:t>Science</w:t>
      </w:r>
      <w:r>
        <w:t xml:space="preserve"> </w:t>
      </w:r>
      <w:r>
        <w:rPr>
          <w:b/>
        </w:rPr>
        <w:t>305</w:t>
      </w:r>
      <w:r>
        <w:t>, 1160-1163 (2004).</w:t>
      </w:r>
    </w:p>
    <w:p w14:paraId="529893F0">
      <w:pPr>
        <w:pStyle w:val="22"/>
        <w:ind w:left="720" w:hanging="720"/>
      </w:pPr>
      <w:r>
        <w:t>63.</w:t>
      </w:r>
      <w:r>
        <w:tab/>
      </w:r>
      <w:r>
        <w:t xml:space="preserve">Guikema, J.E. et al. APE1- and APE2-dependent DNA breaks in immunoglobulin class switch recombination. </w:t>
      </w:r>
      <w:r>
        <w:rPr>
          <w:i/>
        </w:rPr>
        <w:t>J Exp Med</w:t>
      </w:r>
      <w:r>
        <w:t xml:space="preserve"> </w:t>
      </w:r>
      <w:r>
        <w:rPr>
          <w:b/>
        </w:rPr>
        <w:t>204</w:t>
      </w:r>
      <w:r>
        <w:t>, 3017-3026 (2007).</w:t>
      </w:r>
    </w:p>
    <w:p w14:paraId="376FC7F1">
      <w:pPr>
        <w:pStyle w:val="22"/>
        <w:ind w:left="720" w:hanging="720"/>
      </w:pPr>
      <w:r>
        <w:t>64.</w:t>
      </w:r>
      <w:r>
        <w:tab/>
      </w:r>
      <w:r>
        <w:t xml:space="preserve">Lu, Z. et al. BCL6 breaks occur at different AID sequence motifs in Ig-BCL6 and non-Ig-BCL6 rearrangements. </w:t>
      </w:r>
      <w:r>
        <w:rPr>
          <w:i/>
        </w:rPr>
        <w:t>Blood</w:t>
      </w:r>
      <w:r>
        <w:t xml:space="preserve"> </w:t>
      </w:r>
      <w:r>
        <w:rPr>
          <w:b/>
        </w:rPr>
        <w:t>121</w:t>
      </w:r>
      <w:r>
        <w:t>, 4551-4554 (2013).</w:t>
      </w:r>
    </w:p>
    <w:p w14:paraId="12723127">
      <w:pPr>
        <w:pStyle w:val="22"/>
        <w:ind w:left="720" w:hanging="720"/>
      </w:pPr>
      <w:r>
        <w:t>65.</w:t>
      </w:r>
      <w:r>
        <w:tab/>
      </w:r>
      <w:r>
        <w:t xml:space="preserve">Holan, V. et al. Distinct cytokines balance the development of regulatory T cells and interleukin-10-producing regulatory B cells. </w:t>
      </w:r>
      <w:r>
        <w:rPr>
          <w:i/>
        </w:rPr>
        <w:t>Immunology</w:t>
      </w:r>
      <w:r>
        <w:t xml:space="preserve"> </w:t>
      </w:r>
      <w:r>
        <w:rPr>
          <w:b/>
        </w:rPr>
        <w:t>141</w:t>
      </w:r>
      <w:r>
        <w:t>, 577-586 (2014).</w:t>
      </w:r>
    </w:p>
    <w:p w14:paraId="08EF53E9">
      <w:pPr>
        <w:pStyle w:val="22"/>
        <w:ind w:left="720" w:hanging="720"/>
      </w:pPr>
      <w:r>
        <w:t>66.</w:t>
      </w:r>
      <w:r>
        <w:tab/>
      </w:r>
      <w:r>
        <w:t xml:space="preserve">Cui, C. et al. Neoantigen-driven B cell and CD4 T follicular helper cell collaboration promotes anti-tumor CD8 T cell responses. </w:t>
      </w:r>
      <w:r>
        <w:rPr>
          <w:i/>
        </w:rPr>
        <w:t>Cell</w:t>
      </w:r>
      <w:r>
        <w:t xml:space="preserve"> </w:t>
      </w:r>
      <w:r>
        <w:rPr>
          <w:b/>
        </w:rPr>
        <w:t>184</w:t>
      </w:r>
      <w:r>
        <w:t>, 6101-6118 e6113 (2021).</w:t>
      </w:r>
    </w:p>
    <w:p w14:paraId="6A510FE9">
      <w:pPr>
        <w:pStyle w:val="22"/>
        <w:ind w:left="720" w:hanging="720"/>
      </w:pPr>
      <w:r>
        <w:t>67.</w:t>
      </w:r>
      <w:r>
        <w:tab/>
      </w:r>
      <w:r>
        <w:t xml:space="preserve">Abe, Y. et al. Distinct follicular T cell subsets regulate lymphoma progression and outcomes. </w:t>
      </w:r>
      <w:r>
        <w:rPr>
          <w:i/>
        </w:rPr>
        <w:t>Cancer Cell</w:t>
      </w:r>
      <w:r>
        <w:t xml:space="preserve"> (2025).</w:t>
      </w:r>
    </w:p>
    <w:p w14:paraId="17182CE6">
      <w:pPr>
        <w:pStyle w:val="22"/>
        <w:ind w:left="720" w:hanging="720"/>
      </w:pPr>
      <w:r>
        <w:t>68.</w:t>
      </w:r>
      <w:r>
        <w:tab/>
      </w:r>
      <w:r>
        <w:t xml:space="preserve">Chen, Y. Spatial autocorrelation equation based on Moran's index. </w:t>
      </w:r>
      <w:r>
        <w:rPr>
          <w:i/>
        </w:rPr>
        <w:t>Sci Rep</w:t>
      </w:r>
      <w:r>
        <w:t xml:space="preserve"> </w:t>
      </w:r>
      <w:r>
        <w:rPr>
          <w:b/>
        </w:rPr>
        <w:t>13</w:t>
      </w:r>
      <w:r>
        <w:t>, 19296 (2023).</w:t>
      </w:r>
    </w:p>
    <w:p w14:paraId="4917F157">
      <w:pPr>
        <w:pStyle w:val="22"/>
        <w:ind w:left="720" w:hanging="720"/>
      </w:pPr>
      <w:r>
        <w:t>69.</w:t>
      </w:r>
      <w:r>
        <w:tab/>
      </w:r>
      <w:r>
        <w:t xml:space="preserve">Morgan, D.M. et al. Expansion of tumor-reactive CD8(+) T cell clonotypes occurs in the spleen in response to immune checkpoint blockade. </w:t>
      </w:r>
      <w:r>
        <w:rPr>
          <w:i/>
        </w:rPr>
        <w:t>Sci Immunol</w:t>
      </w:r>
      <w:r>
        <w:t xml:space="preserve"> </w:t>
      </w:r>
      <w:r>
        <w:rPr>
          <w:b/>
        </w:rPr>
        <w:t>9</w:t>
      </w:r>
      <w:r>
        <w:t>, eadi3487 (2024).</w:t>
      </w:r>
    </w:p>
    <w:p w14:paraId="19FBBF33">
      <w:pPr>
        <w:pStyle w:val="22"/>
        <w:ind w:left="720" w:hanging="720"/>
      </w:pPr>
      <w:r>
        <w:t>70.</w:t>
      </w:r>
      <w:r>
        <w:tab/>
      </w:r>
      <w:r>
        <w:t xml:space="preserve">Li, T. et al. Integrated single-cell transcriptome and TCR profiles of hepatocellular carcinoma highlight the convergence on interferon signaling during immunotherapy. </w:t>
      </w:r>
      <w:r>
        <w:rPr>
          <w:i/>
        </w:rPr>
        <w:t>J Immunother Cancer</w:t>
      </w:r>
      <w:r>
        <w:t xml:space="preserve"> </w:t>
      </w:r>
      <w:r>
        <w:rPr>
          <w:b/>
        </w:rPr>
        <w:t>12</w:t>
      </w:r>
      <w:r>
        <w:t xml:space="preserve"> (2024).</w:t>
      </w:r>
    </w:p>
    <w:p w14:paraId="3D26A4C4">
      <w:pPr>
        <w:pStyle w:val="22"/>
        <w:ind w:left="720" w:hanging="720"/>
      </w:pPr>
      <w:r>
        <w:t>71.</w:t>
      </w:r>
      <w:r>
        <w:tab/>
      </w:r>
      <w:r>
        <w:t xml:space="preserve">Watson, R.A. et al. Immune checkpoint blockade sensitivity and progression-free survival associates with baseline CD8(+) T cell clone size and cytotoxicity. </w:t>
      </w:r>
      <w:r>
        <w:rPr>
          <w:i/>
        </w:rPr>
        <w:t>Sci Immunol</w:t>
      </w:r>
      <w:r>
        <w:t xml:space="preserve"> </w:t>
      </w:r>
      <w:r>
        <w:rPr>
          <w:b/>
        </w:rPr>
        <w:t>6</w:t>
      </w:r>
      <w:r>
        <w:t>, eabj8825 (2021).</w:t>
      </w:r>
    </w:p>
    <w:p w14:paraId="20CB524D">
      <w:pPr>
        <w:pStyle w:val="22"/>
        <w:ind w:left="720" w:hanging="720"/>
      </w:pPr>
      <w:r>
        <w:t>72.</w:t>
      </w:r>
      <w:r>
        <w:tab/>
      </w:r>
      <w:r>
        <w:t xml:space="preserve">Zheng, L. et al. Pan-cancer single-cell landscape of tumor-infiltrating T cells. </w:t>
      </w:r>
      <w:r>
        <w:rPr>
          <w:i/>
        </w:rPr>
        <w:t>Science</w:t>
      </w:r>
      <w:r>
        <w:t xml:space="preserve"> </w:t>
      </w:r>
      <w:r>
        <w:rPr>
          <w:b/>
        </w:rPr>
        <w:t>374</w:t>
      </w:r>
      <w:r>
        <w:t>, abe6474 (2021).</w:t>
      </w:r>
    </w:p>
    <w:p w14:paraId="16E80447">
      <w:pPr>
        <w:pStyle w:val="22"/>
        <w:ind w:left="720" w:hanging="720"/>
      </w:pPr>
      <w:r>
        <w:t>73.</w:t>
      </w:r>
      <w:r>
        <w:tab/>
      </w:r>
      <w:r>
        <w:t xml:space="preserve">van Loo, G. &amp; Bertrand, M.J.M. Death by TNF: a road to inflammation. </w:t>
      </w:r>
      <w:r>
        <w:rPr>
          <w:i/>
        </w:rPr>
        <w:t>Nat Rev Immunol</w:t>
      </w:r>
      <w:r>
        <w:t xml:space="preserve"> </w:t>
      </w:r>
      <w:r>
        <w:rPr>
          <w:b/>
        </w:rPr>
        <w:t>23</w:t>
      </w:r>
      <w:r>
        <w:t>, 289-303 (2023).</w:t>
      </w:r>
    </w:p>
    <w:p w14:paraId="222DE626">
      <w:pPr>
        <w:pStyle w:val="22"/>
        <w:ind w:left="720" w:hanging="720"/>
      </w:pPr>
      <w:r>
        <w:t>74.</w:t>
      </w:r>
      <w:r>
        <w:tab/>
      </w:r>
      <w:r>
        <w:t xml:space="preserve">Lee, C.J. et al. The dysadherin/MMP9 axis modifies the extracellular matrix to accelerate colorectal cancer progression. </w:t>
      </w:r>
      <w:r>
        <w:rPr>
          <w:i/>
        </w:rPr>
        <w:t>Nat Commun</w:t>
      </w:r>
      <w:r>
        <w:t xml:space="preserve"> </w:t>
      </w:r>
      <w:r>
        <w:rPr>
          <w:b/>
        </w:rPr>
        <w:t>15</w:t>
      </w:r>
      <w:r>
        <w:t>, 10422 (2024).</w:t>
      </w:r>
    </w:p>
    <w:p w14:paraId="037E4A93">
      <w:pPr>
        <w:pStyle w:val="22"/>
        <w:ind w:left="720" w:hanging="720"/>
      </w:pPr>
      <w:r>
        <w:t>75.</w:t>
      </w:r>
      <w:r>
        <w:tab/>
      </w:r>
      <w:r>
        <w:t xml:space="preserve">Yuan, Z. et al. Extracellular matrix remodeling in tumor progression and immune escape: from mechanisms to treatments. </w:t>
      </w:r>
      <w:r>
        <w:rPr>
          <w:i/>
        </w:rPr>
        <w:t>Mol Cancer</w:t>
      </w:r>
      <w:r>
        <w:t xml:space="preserve"> </w:t>
      </w:r>
      <w:r>
        <w:rPr>
          <w:b/>
        </w:rPr>
        <w:t>22</w:t>
      </w:r>
      <w:r>
        <w:t>, 48 (2023).</w:t>
      </w:r>
    </w:p>
    <w:p w14:paraId="1ECCD9FF">
      <w:pPr>
        <w:pStyle w:val="22"/>
        <w:ind w:left="720" w:hanging="720"/>
      </w:pPr>
      <w:r>
        <w:t>76.</w:t>
      </w:r>
      <w:r>
        <w:tab/>
      </w:r>
      <w:r>
        <w:t xml:space="preserve">Feng, Y. et al. Spatially organized tumor-stroma boundary determines the efficacy of immunotherapy in colorectal cancer patients. </w:t>
      </w:r>
      <w:r>
        <w:rPr>
          <w:i/>
        </w:rPr>
        <w:t>Nat Commun</w:t>
      </w:r>
      <w:r>
        <w:t xml:space="preserve"> </w:t>
      </w:r>
      <w:r>
        <w:rPr>
          <w:b/>
        </w:rPr>
        <w:t>15</w:t>
      </w:r>
      <w:r>
        <w:t>, 10259 (2024).</w:t>
      </w:r>
    </w:p>
    <w:p w14:paraId="26442FDD">
      <w:pPr>
        <w:pStyle w:val="22"/>
        <w:ind w:left="720" w:hanging="720"/>
      </w:pPr>
      <w:r>
        <w:t>77.</w:t>
      </w:r>
      <w:r>
        <w:tab/>
      </w:r>
      <w:r>
        <w:t xml:space="preserve">Meizlish, M.L. et al. Mechanosensing regulates tissue repair program in macrophages. </w:t>
      </w:r>
      <w:r>
        <w:rPr>
          <w:i/>
        </w:rPr>
        <w:t>Sci Adv</w:t>
      </w:r>
      <w:r>
        <w:t xml:space="preserve"> </w:t>
      </w:r>
      <w:r>
        <w:rPr>
          <w:b/>
        </w:rPr>
        <w:t>10</w:t>
      </w:r>
      <w:r>
        <w:t>, eadk6906 (2024).</w:t>
      </w:r>
    </w:p>
    <w:p w14:paraId="3EF651A3">
      <w:pPr>
        <w:pStyle w:val="22"/>
        <w:ind w:left="720" w:hanging="720"/>
      </w:pPr>
      <w:r>
        <w:t>78.</w:t>
      </w:r>
      <w:r>
        <w:tab/>
      </w:r>
      <w:r>
        <w:t xml:space="preserve">Zheng, K. et al. Mechanisms and Therapeutic Strategies of Macrophage Polarization in Intervertebral Disc Degeneration. </w:t>
      </w:r>
      <w:r>
        <w:rPr>
          <w:i/>
        </w:rPr>
        <w:t>JOR Spine</w:t>
      </w:r>
      <w:r>
        <w:t xml:space="preserve"> </w:t>
      </w:r>
      <w:r>
        <w:rPr>
          <w:b/>
        </w:rPr>
        <w:t>8</w:t>
      </w:r>
      <w:r>
        <w:t>, e70065 (2025).</w:t>
      </w:r>
    </w:p>
    <w:p w14:paraId="0FA973F1">
      <w:pPr>
        <w:pStyle w:val="22"/>
        <w:ind w:left="720" w:hanging="720"/>
      </w:pPr>
      <w:r>
        <w:t>79.</w:t>
      </w:r>
      <w:r>
        <w:tab/>
      </w:r>
      <w:r>
        <w:t xml:space="preserve">Zeng, W. et al. CCL18 signaling from tumor-associated macrophages activates fibroblasts to adopt a chemoresistance-inducing phenotype. </w:t>
      </w:r>
      <w:r>
        <w:rPr>
          <w:i/>
        </w:rPr>
        <w:t>Oncogene</w:t>
      </w:r>
      <w:r>
        <w:t xml:space="preserve"> </w:t>
      </w:r>
      <w:r>
        <w:rPr>
          <w:b/>
        </w:rPr>
        <w:t>42</w:t>
      </w:r>
      <w:r>
        <w:t>, 224-237 (2023).</w:t>
      </w:r>
    </w:p>
    <w:p w14:paraId="6F4344E2">
      <w:pPr>
        <w:pStyle w:val="22"/>
        <w:ind w:left="720" w:hanging="720"/>
      </w:pPr>
      <w:r>
        <w:t>80.</w:t>
      </w:r>
      <w:r>
        <w:tab/>
      </w:r>
      <w:r>
        <w:t xml:space="preserve">Yi, Q. et al. Oncogenic mechanisms of COL10A1 in cancer and clinical challenges (Review). </w:t>
      </w:r>
      <w:r>
        <w:rPr>
          <w:i/>
        </w:rPr>
        <w:t>Oncol Rep</w:t>
      </w:r>
      <w:r>
        <w:t xml:space="preserve"> </w:t>
      </w:r>
      <w:r>
        <w:rPr>
          <w:b/>
        </w:rPr>
        <w:t>52</w:t>
      </w:r>
      <w:r>
        <w:t xml:space="preserve"> (2024).</w:t>
      </w:r>
    </w:p>
    <w:p w14:paraId="562FD8BB">
      <w:pPr>
        <w:pStyle w:val="22"/>
        <w:ind w:left="720" w:hanging="720"/>
      </w:pPr>
      <w:r>
        <w:t>81.</w:t>
      </w:r>
      <w:r>
        <w:tab/>
      </w:r>
      <w:r>
        <w:t xml:space="preserve">Sun, M. et al. Collagen V is a dominant regulator of collagen fibrillogenesis: dysfunctional regulation of structure and function in a corneal-stroma-specific Col5a1-null mouse model. </w:t>
      </w:r>
      <w:r>
        <w:rPr>
          <w:i/>
        </w:rPr>
        <w:t>J Cell Sci</w:t>
      </w:r>
      <w:r>
        <w:t xml:space="preserve"> </w:t>
      </w:r>
      <w:r>
        <w:rPr>
          <w:b/>
        </w:rPr>
        <w:t>124</w:t>
      </w:r>
      <w:r>
        <w:t>, 4096-4105 (2011).</w:t>
      </w:r>
    </w:p>
    <w:p w14:paraId="24D2267B">
      <w:pPr>
        <w:pStyle w:val="22"/>
        <w:ind w:left="720" w:hanging="720"/>
      </w:pPr>
      <w:r>
        <w:t>82.</w:t>
      </w:r>
      <w:r>
        <w:tab/>
      </w:r>
      <w:r>
        <w:t xml:space="preserve">Gregory, C.A., Ma, J. &amp; Lomeli, S. The coordinated activities of collagen VI and XII in maintenance of tissue structure, function and repair: evidence for a physical interaction. </w:t>
      </w:r>
      <w:r>
        <w:rPr>
          <w:i/>
        </w:rPr>
        <w:t>Front Mol Biosci</w:t>
      </w:r>
      <w:r>
        <w:t xml:space="preserve"> </w:t>
      </w:r>
      <w:r>
        <w:rPr>
          <w:b/>
        </w:rPr>
        <w:t>11</w:t>
      </w:r>
      <w:r>
        <w:t>, 1376091 (2024).</w:t>
      </w:r>
    </w:p>
    <w:p w14:paraId="004AC63D">
      <w:pPr>
        <w:pStyle w:val="22"/>
        <w:ind w:left="720" w:hanging="720"/>
      </w:pPr>
      <w:r>
        <w:t>83.</w:t>
      </w:r>
      <w:r>
        <w:tab/>
      </w:r>
      <w:r>
        <w:t xml:space="preserve">Pach, E. et al. Extracellular Matrix Remodeling by Fibroblast-MMP14 Regulates Melanoma Growth. </w:t>
      </w:r>
      <w:r>
        <w:rPr>
          <w:i/>
        </w:rPr>
        <w:t>Int J Mol Sci</w:t>
      </w:r>
      <w:r>
        <w:t xml:space="preserve"> </w:t>
      </w:r>
      <w:r>
        <w:rPr>
          <w:b/>
        </w:rPr>
        <w:t>22</w:t>
      </w:r>
      <w:r>
        <w:t xml:space="preserve"> (2021).</w:t>
      </w:r>
    </w:p>
    <w:p w14:paraId="34A53FCE">
      <w:pPr>
        <w:pStyle w:val="22"/>
        <w:ind w:left="720" w:hanging="720"/>
      </w:pPr>
      <w:r>
        <w:t>84.</w:t>
      </w:r>
      <w:r>
        <w:tab/>
      </w:r>
      <w:r>
        <w:t xml:space="preserve">Kang, S.U. et al. Matrix metalloproteinase 11 (MMP11) in macrophages promotes the migration of HER2-positive breast cancer cells and monocyte recruitment through CCL2-CCR2 signaling. </w:t>
      </w:r>
      <w:r>
        <w:rPr>
          <w:i/>
        </w:rPr>
        <w:t>Lab Invest</w:t>
      </w:r>
      <w:r>
        <w:t xml:space="preserve"> </w:t>
      </w:r>
      <w:r>
        <w:rPr>
          <w:b/>
        </w:rPr>
        <w:t>102</w:t>
      </w:r>
      <w:r>
        <w:t>, 376-390 (2022).</w:t>
      </w:r>
    </w:p>
    <w:p w14:paraId="494D8D7A">
      <w:pPr>
        <w:pStyle w:val="22"/>
        <w:ind w:left="720" w:hanging="720"/>
      </w:pPr>
      <w:r>
        <w:t>85.</w:t>
      </w:r>
      <w:r>
        <w:tab/>
      </w:r>
      <w:r>
        <w:t xml:space="preserve">Hu, Y. et al. INHBA(+) cancer-associated fibroblasts generate an immunosuppressive tumor microenvironment in ovarian cancer. </w:t>
      </w:r>
      <w:r>
        <w:rPr>
          <w:i/>
        </w:rPr>
        <w:t>NPJ Precis Oncol</w:t>
      </w:r>
      <w:r>
        <w:t xml:space="preserve"> </w:t>
      </w:r>
      <w:r>
        <w:rPr>
          <w:b/>
        </w:rPr>
        <w:t>8</w:t>
      </w:r>
      <w:r>
        <w:t>, 35 (2024).</w:t>
      </w:r>
    </w:p>
    <w:p w14:paraId="6DB3BFD7">
      <w:pPr>
        <w:pStyle w:val="22"/>
        <w:ind w:left="720" w:hanging="720"/>
      </w:pPr>
      <w:r>
        <w:t>86.</w:t>
      </w:r>
      <w:r>
        <w:tab/>
      </w:r>
      <w:r>
        <w:t xml:space="preserve">Lecker, L.S.M. et al. TGFBI Production by Macrophages Contributes to an Immunosuppressive Microenvironment in Ovarian Cancer. </w:t>
      </w:r>
      <w:r>
        <w:rPr>
          <w:i/>
        </w:rPr>
        <w:t>Cancer Res</w:t>
      </w:r>
      <w:r>
        <w:t xml:space="preserve"> </w:t>
      </w:r>
      <w:r>
        <w:rPr>
          <w:b/>
        </w:rPr>
        <w:t>81</w:t>
      </w:r>
      <w:r>
        <w:t>, 5706-5719 (2021).</w:t>
      </w:r>
    </w:p>
    <w:p w14:paraId="0881114C">
      <w:pPr>
        <w:pStyle w:val="22"/>
        <w:ind w:left="720" w:hanging="720"/>
      </w:pPr>
      <w:r>
        <w:t>87.</w:t>
      </w:r>
      <w:r>
        <w:tab/>
      </w:r>
      <w:r>
        <w:t xml:space="preserve">Haghverdi, L., Buttner, M., Wolf, F.A., Buettner, F. &amp; Theis, F.J. Diffusion pseudotime robustly reconstructs lineage branching. </w:t>
      </w:r>
      <w:r>
        <w:rPr>
          <w:i/>
        </w:rPr>
        <w:t>Nat Methods</w:t>
      </w:r>
      <w:r>
        <w:t xml:space="preserve"> </w:t>
      </w:r>
      <w:r>
        <w:rPr>
          <w:b/>
        </w:rPr>
        <w:t>13</w:t>
      </w:r>
      <w:r>
        <w:t>, 845-848 (2016).</w:t>
      </w:r>
    </w:p>
    <w:p w14:paraId="347A6D8A">
      <w:pPr>
        <w:pStyle w:val="22"/>
        <w:ind w:left="720" w:hanging="720"/>
      </w:pPr>
      <w:r>
        <w:t>88.</w:t>
      </w:r>
      <w:r>
        <w:tab/>
      </w:r>
      <w:r>
        <w:t xml:space="preserve">Buechler, M.B. et al. Cross-tissue organization of the fibroblast lineage. </w:t>
      </w:r>
      <w:r>
        <w:rPr>
          <w:i/>
        </w:rPr>
        <w:t>Nature</w:t>
      </w:r>
      <w:r>
        <w:t xml:space="preserve"> </w:t>
      </w:r>
      <w:r>
        <w:rPr>
          <w:b/>
        </w:rPr>
        <w:t>593</w:t>
      </w:r>
      <w:r>
        <w:t>, 575-579 (2021).</w:t>
      </w:r>
    </w:p>
    <w:p w14:paraId="5687AA38">
      <w:pPr>
        <w:pStyle w:val="22"/>
        <w:ind w:left="720" w:hanging="720"/>
      </w:pPr>
      <w:r>
        <w:t>89.</w:t>
      </w:r>
      <w:r>
        <w:tab/>
      </w:r>
      <w:r>
        <w:t xml:space="preserve">Cancer Genome Atlas Research, N. Comprehensive molecular profiling of lung adenocarcinoma. </w:t>
      </w:r>
      <w:r>
        <w:rPr>
          <w:i/>
        </w:rPr>
        <w:t>Nature</w:t>
      </w:r>
      <w:r>
        <w:t xml:space="preserve"> </w:t>
      </w:r>
      <w:r>
        <w:rPr>
          <w:b/>
        </w:rPr>
        <w:t>511</w:t>
      </w:r>
      <w:r>
        <w:t>, 543-550 (2014).</w:t>
      </w:r>
    </w:p>
    <w:p w14:paraId="24A79C99">
      <w:pPr>
        <w:pStyle w:val="22"/>
        <w:ind w:left="720" w:hanging="720"/>
      </w:pPr>
      <w:r>
        <w:t>90.</w:t>
      </w:r>
      <w:r>
        <w:tab/>
      </w:r>
      <w:r>
        <w:t xml:space="preserve">Campbell, J.D. et al. Distinct patterns of somatic genome alterations in lung adenocarcinomas and squamous cell carcinomas. </w:t>
      </w:r>
      <w:r>
        <w:rPr>
          <w:i/>
        </w:rPr>
        <w:t>Nat Genet</w:t>
      </w:r>
      <w:r>
        <w:t xml:space="preserve"> </w:t>
      </w:r>
      <w:r>
        <w:rPr>
          <w:b/>
        </w:rPr>
        <w:t>48</w:t>
      </w:r>
      <w:r>
        <w:t>, 607-616 (2016).</w:t>
      </w:r>
    </w:p>
    <w:p w14:paraId="172152AC">
      <w:pPr>
        <w:pStyle w:val="22"/>
        <w:ind w:left="720" w:hanging="720"/>
      </w:pPr>
      <w:r>
        <w:t>91.</w:t>
      </w:r>
      <w:r>
        <w:tab/>
      </w:r>
      <w:r>
        <w:t xml:space="preserve">Zhan, X. et al. Single cell resolved spatial immune repertoire unveils spatial heterogeneity of lymphoid aggregates in human immune disorders. </w:t>
      </w:r>
      <w:r>
        <w:rPr>
          <w:i/>
        </w:rPr>
        <w:t>bioRxiv</w:t>
      </w:r>
      <w:r>
        <w:t>, 2025.2001. 2016.630222 (2025).</w:t>
      </w:r>
    </w:p>
    <w:p w14:paraId="2130AAE2">
      <w:pPr>
        <w:pStyle w:val="22"/>
        <w:ind w:left="720" w:hanging="720"/>
      </w:pPr>
      <w:r>
        <w:t>92.</w:t>
      </w:r>
      <w:r>
        <w:tab/>
      </w:r>
      <w:r>
        <w:t xml:space="preserve">Thomas, M.F. et al. Single-cell transcriptomic analyses reveal distinct immune cell contributions to epithelial barrier dysfunction in checkpoint inhibitor colitis. </w:t>
      </w:r>
      <w:r>
        <w:rPr>
          <w:i/>
        </w:rPr>
        <w:t>Nat Med</w:t>
      </w:r>
      <w:r>
        <w:t xml:space="preserve"> </w:t>
      </w:r>
      <w:r>
        <w:rPr>
          <w:b/>
        </w:rPr>
        <w:t>30</w:t>
      </w:r>
      <w:r>
        <w:t>, 1349-1362 (2024).</w:t>
      </w:r>
    </w:p>
    <w:p w14:paraId="1D917006">
      <w:pPr>
        <w:pStyle w:val="22"/>
        <w:ind w:left="720" w:hanging="720"/>
      </w:pPr>
      <w:r>
        <w:t>93.</w:t>
      </w:r>
      <w:r>
        <w:tab/>
      </w:r>
      <w:r>
        <w:t xml:space="preserve">Irac, S.E., Soon, M.S.F., Borcherding, N. &amp; Tuong, Z.K. Single-cell immune repertoire analysis. </w:t>
      </w:r>
      <w:r>
        <w:rPr>
          <w:i/>
        </w:rPr>
        <w:t>Nat Methods</w:t>
      </w:r>
      <w:r>
        <w:t xml:space="preserve"> </w:t>
      </w:r>
      <w:r>
        <w:rPr>
          <w:b/>
        </w:rPr>
        <w:t>21</w:t>
      </w:r>
      <w:r>
        <w:t>, 777-792 (2024).</w:t>
      </w:r>
    </w:p>
    <w:p w14:paraId="1F8A2BB5">
      <w:pPr>
        <w:pStyle w:val="22"/>
        <w:ind w:left="720" w:hanging="720"/>
      </w:pPr>
      <w:r>
        <w:t>94.</w:t>
      </w:r>
      <w:r>
        <w:tab/>
      </w:r>
      <w:r>
        <w:t xml:space="preserve">Calis, J.J. &amp; Rosenberg, B.R. Characterizing immune repertoires by high throughput sequencing: strategies and applications. </w:t>
      </w:r>
      <w:r>
        <w:rPr>
          <w:i/>
        </w:rPr>
        <w:t>Trends Immunol</w:t>
      </w:r>
      <w:r>
        <w:t xml:space="preserve"> </w:t>
      </w:r>
      <w:r>
        <w:rPr>
          <w:b/>
        </w:rPr>
        <w:t>35</w:t>
      </w:r>
      <w:r>
        <w:t>, 581-590 (2014).</w:t>
      </w:r>
    </w:p>
    <w:p w14:paraId="6A78B985">
      <w:pPr>
        <w:pStyle w:val="22"/>
        <w:ind w:left="720" w:hanging="720"/>
      </w:pPr>
      <w:r>
        <w:t>95.</w:t>
      </w:r>
      <w:r>
        <w:tab/>
      </w:r>
      <w:r>
        <w:t xml:space="preserve">Robinson, W.H. Sequencing the functional antibody repertoire--diagnostic and therapeutic discovery. </w:t>
      </w:r>
      <w:r>
        <w:rPr>
          <w:i/>
        </w:rPr>
        <w:t>Nat Rev Rheumatol</w:t>
      </w:r>
      <w:r>
        <w:t xml:space="preserve"> </w:t>
      </w:r>
      <w:r>
        <w:rPr>
          <w:b/>
        </w:rPr>
        <w:t>11</w:t>
      </w:r>
      <w:r>
        <w:t>, 171-182 (2015).</w:t>
      </w:r>
    </w:p>
    <w:p w14:paraId="7D59CECB">
      <w:pPr>
        <w:pStyle w:val="22"/>
        <w:ind w:left="720" w:hanging="720"/>
      </w:pPr>
      <w:r>
        <w:t>96.</w:t>
      </w:r>
      <w:r>
        <w:tab/>
      </w:r>
      <w:r>
        <w:t xml:space="preserve">Lee, M.N. &amp; Meyerson, M. Antigen identification for HLA class I- and HLA class II-restricted T cell receptors using cytokine-capturing antigen-presenting cells. </w:t>
      </w:r>
      <w:r>
        <w:rPr>
          <w:i/>
        </w:rPr>
        <w:t>Sci Immunol</w:t>
      </w:r>
      <w:r>
        <w:t xml:space="preserve"> </w:t>
      </w:r>
      <w:r>
        <w:rPr>
          <w:b/>
        </w:rPr>
        <w:t>6</w:t>
      </w:r>
      <w:r>
        <w:t xml:space="preserve"> (2021).</w:t>
      </w:r>
    </w:p>
    <w:p w14:paraId="5701928F">
      <w:pPr>
        <w:pStyle w:val="22"/>
        <w:ind w:left="720" w:hanging="720"/>
      </w:pPr>
      <w:r>
        <w:t>97.</w:t>
      </w:r>
      <w:r>
        <w:tab/>
      </w:r>
      <w:r>
        <w:t xml:space="preserve">Leidner, R. et al. Neoantigen T-Cell Receptor Gene Therapy in Pancreatic Cancer. </w:t>
      </w:r>
      <w:r>
        <w:rPr>
          <w:i/>
        </w:rPr>
        <w:t>N Engl J Med</w:t>
      </w:r>
      <w:r>
        <w:t xml:space="preserve"> </w:t>
      </w:r>
      <w:r>
        <w:rPr>
          <w:b/>
        </w:rPr>
        <w:t>386</w:t>
      </w:r>
      <w:r>
        <w:t>, 2112-2119 (2022).</w:t>
      </w:r>
    </w:p>
    <w:p w14:paraId="477EB5A1">
      <w:pPr>
        <w:pStyle w:val="22"/>
        <w:ind w:left="720" w:hanging="720"/>
      </w:pPr>
      <w:r>
        <w:t>98.</w:t>
      </w:r>
      <w:r>
        <w:tab/>
      </w:r>
      <w:r>
        <w:t xml:space="preserve">Foy, S.P. et al. Non-viral precision T cell receptor replacement for personalized cell therapy. </w:t>
      </w:r>
      <w:r>
        <w:rPr>
          <w:i/>
        </w:rPr>
        <w:t>Nature</w:t>
      </w:r>
      <w:r>
        <w:t xml:space="preserve"> </w:t>
      </w:r>
      <w:r>
        <w:rPr>
          <w:b/>
        </w:rPr>
        <w:t>615</w:t>
      </w:r>
      <w:r>
        <w:t>, 687-696 (2023).</w:t>
      </w:r>
    </w:p>
    <w:p w14:paraId="2C0C6AD9">
      <w:pPr>
        <w:pStyle w:val="22"/>
        <w:ind w:left="720" w:hanging="720"/>
      </w:pPr>
      <w:r>
        <w:t>99.</w:t>
      </w:r>
      <w:r>
        <w:tab/>
      </w:r>
      <w:r>
        <w:t xml:space="preserve">Tran, E. et al. Immunogenicity of somatic mutations in human gastrointestinal cancers. </w:t>
      </w:r>
      <w:r>
        <w:rPr>
          <w:i/>
        </w:rPr>
        <w:t>Science</w:t>
      </w:r>
      <w:r>
        <w:t xml:space="preserve"> </w:t>
      </w:r>
      <w:r>
        <w:rPr>
          <w:b/>
        </w:rPr>
        <w:t>350</w:t>
      </w:r>
      <w:r>
        <w:t>, 1387-1390 (2015).</w:t>
      </w:r>
    </w:p>
    <w:p w14:paraId="52762A30">
      <w:pPr>
        <w:pStyle w:val="22"/>
        <w:ind w:left="720" w:hanging="720"/>
      </w:pPr>
      <w:r>
        <w:t>100.</w:t>
      </w:r>
      <w:r>
        <w:tab/>
      </w:r>
      <w:r>
        <w:t xml:space="preserve">Tian, L., Chen, F. &amp; Macosko, E.Z. The expanding vistas of spatial transcriptomics. </w:t>
      </w:r>
      <w:r>
        <w:rPr>
          <w:i/>
        </w:rPr>
        <w:t>Nat Biotechnol</w:t>
      </w:r>
      <w:r>
        <w:t xml:space="preserve"> </w:t>
      </w:r>
      <w:r>
        <w:rPr>
          <w:b/>
        </w:rPr>
        <w:t>41</w:t>
      </w:r>
      <w:r>
        <w:t>, 773-782 (2023).</w:t>
      </w:r>
    </w:p>
    <w:p w14:paraId="3E657BF9">
      <w:pPr>
        <w:pStyle w:val="22"/>
        <w:ind w:left="720" w:hanging="720"/>
      </w:pPr>
      <w:r>
        <w:t>101.</w:t>
      </w:r>
      <w:r>
        <w:tab/>
      </w:r>
      <w:r>
        <w:t xml:space="preserve">Hudson, W.H. &amp; Sudmeier, L.J. Localization of T cell clonotypes using the Visium spatial transcriptomics platform. </w:t>
      </w:r>
      <w:r>
        <w:rPr>
          <w:i/>
        </w:rPr>
        <w:t>STAR Protoc</w:t>
      </w:r>
      <w:r>
        <w:t xml:space="preserve"> </w:t>
      </w:r>
      <w:r>
        <w:rPr>
          <w:b/>
        </w:rPr>
        <w:t>3</w:t>
      </w:r>
      <w:r>
        <w:t>, 101391 (2022).</w:t>
      </w:r>
    </w:p>
    <w:p w14:paraId="5EB0446D">
      <w:pPr>
        <w:pStyle w:val="22"/>
        <w:ind w:left="720" w:hanging="720"/>
      </w:pPr>
      <w:r>
        <w:t>102.</w:t>
      </w:r>
      <w:r>
        <w:tab/>
      </w:r>
      <w:r>
        <w:t xml:space="preserve">Alon, S. et al. Expansion sequencing: Spatially precise in situ transcriptomics in intact biological systems. </w:t>
      </w:r>
      <w:r>
        <w:rPr>
          <w:i/>
        </w:rPr>
        <w:t>Science</w:t>
      </w:r>
      <w:r>
        <w:t xml:space="preserve"> </w:t>
      </w:r>
      <w:r>
        <w:rPr>
          <w:b/>
        </w:rPr>
        <w:t>371</w:t>
      </w:r>
      <w:r>
        <w:t>, eaax2656 (2021).</w:t>
      </w:r>
    </w:p>
    <w:p w14:paraId="05139A45">
      <w:pPr>
        <w:pStyle w:val="22"/>
        <w:ind w:left="720" w:hanging="720"/>
      </w:pPr>
      <w:r>
        <w:t>103.</w:t>
      </w:r>
      <w:r>
        <w:tab/>
      </w:r>
      <w:r>
        <w:t xml:space="preserve">Codeluppi, S. et al. Spatial organization of the somatosensory cortex revealed by osmFISH. </w:t>
      </w:r>
      <w:r>
        <w:rPr>
          <w:i/>
        </w:rPr>
        <w:t>Nature methods</w:t>
      </w:r>
      <w:r>
        <w:t xml:space="preserve"> </w:t>
      </w:r>
      <w:r>
        <w:rPr>
          <w:b/>
        </w:rPr>
        <w:t>15</w:t>
      </w:r>
      <w:r>
        <w:t>, 932-935 (2018).</w:t>
      </w:r>
    </w:p>
    <w:p w14:paraId="02037055">
      <w:pPr>
        <w:pStyle w:val="22"/>
        <w:ind w:left="720" w:hanging="720"/>
      </w:pPr>
      <w:r>
        <w:t>104.</w:t>
      </w:r>
      <w:r>
        <w:tab/>
      </w:r>
      <w:r>
        <w:t xml:space="preserve">Eng, C.-H.L. et al. Transcriptome-scale super-resolved imaging in tissues by RNA seqFISH+. </w:t>
      </w:r>
      <w:r>
        <w:rPr>
          <w:i/>
        </w:rPr>
        <w:t>Nature</w:t>
      </w:r>
      <w:r>
        <w:t xml:space="preserve"> </w:t>
      </w:r>
      <w:r>
        <w:rPr>
          <w:b/>
        </w:rPr>
        <w:t>568</w:t>
      </w:r>
      <w:r>
        <w:t>, 235-239 (2019).</w:t>
      </w:r>
    </w:p>
    <w:p w14:paraId="0F493DD7">
      <w:pPr>
        <w:pStyle w:val="22"/>
        <w:ind w:left="720" w:hanging="720"/>
      </w:pPr>
      <w:r>
        <w:t>105.</w:t>
      </w:r>
      <w:r>
        <w:tab/>
      </w:r>
      <w:r>
        <w:t xml:space="preserve">Gyllborg, D. et al. Hybridization-based in situ sequencing (HybISS) for spatially resolved transcriptomics in human and mouse brain tissue. </w:t>
      </w:r>
      <w:r>
        <w:rPr>
          <w:i/>
        </w:rPr>
        <w:t>Nucleic acids research</w:t>
      </w:r>
      <w:r>
        <w:t xml:space="preserve"> </w:t>
      </w:r>
      <w:r>
        <w:rPr>
          <w:b/>
        </w:rPr>
        <w:t>48</w:t>
      </w:r>
      <w:r>
        <w:t>, e112-e112 (2020).</w:t>
      </w:r>
    </w:p>
    <w:p w14:paraId="3E642152">
      <w:pPr>
        <w:pStyle w:val="22"/>
        <w:ind w:left="720" w:hanging="720"/>
      </w:pPr>
      <w:r>
        <w:t>106.</w:t>
      </w:r>
      <w:r>
        <w:tab/>
      </w:r>
      <w:r>
        <w:t xml:space="preserve">Lee, J.H. et al. Fluorescent in situ sequencing (FISSEQ) of RNA for gene expression profiling in intact cells and tissues. </w:t>
      </w:r>
      <w:r>
        <w:rPr>
          <w:i/>
        </w:rPr>
        <w:t>Nature protocols</w:t>
      </w:r>
      <w:r>
        <w:t xml:space="preserve"> </w:t>
      </w:r>
      <w:r>
        <w:rPr>
          <w:b/>
        </w:rPr>
        <w:t>10</w:t>
      </w:r>
      <w:r>
        <w:t>, 442-458 (2015).</w:t>
      </w:r>
    </w:p>
    <w:p w14:paraId="182A61D7">
      <w:pPr>
        <w:pStyle w:val="22"/>
        <w:ind w:left="720" w:hanging="720"/>
      </w:pPr>
      <w:r>
        <w:t>107.</w:t>
      </w:r>
      <w:r>
        <w:tab/>
      </w:r>
      <w:r>
        <w:t xml:space="preserve">Moffitt, J.R. et al. High-throughput single-cell gene-expression profiling with multiplexed error-robust fluorescence in situ hybridization. </w:t>
      </w:r>
      <w:r>
        <w:rPr>
          <w:i/>
        </w:rPr>
        <w:t>Proceedings of the National Academy of Sciences</w:t>
      </w:r>
      <w:r>
        <w:t xml:space="preserve"> </w:t>
      </w:r>
      <w:r>
        <w:rPr>
          <w:b/>
        </w:rPr>
        <w:t>113</w:t>
      </w:r>
      <w:r>
        <w:t>, 11046-11051 (2016).</w:t>
      </w:r>
    </w:p>
    <w:p w14:paraId="7C84458E">
      <w:pPr>
        <w:pStyle w:val="22"/>
        <w:ind w:left="720" w:hanging="720"/>
      </w:pPr>
      <w:r>
        <w:t>108.</w:t>
      </w:r>
      <w:r>
        <w:tab/>
      </w:r>
      <w:r>
        <w:t xml:space="preserve">Xia, C., Fan, J., Emanuel, G., Hao, J. &amp; Zhuang, X. Spatial transcriptome profiling by MERFISH reveals subcellular RNA compartmentalization and cell cycle-dependent gene expression. </w:t>
      </w:r>
      <w:r>
        <w:rPr>
          <w:i/>
        </w:rPr>
        <w:t>Proceedings of the National Academy of Sciences</w:t>
      </w:r>
      <w:r>
        <w:t xml:space="preserve"> </w:t>
      </w:r>
      <w:r>
        <w:rPr>
          <w:b/>
        </w:rPr>
        <w:t>116</w:t>
      </w:r>
      <w:r>
        <w:t>, 19490-19499 (2019).</w:t>
      </w:r>
    </w:p>
    <w:p w14:paraId="74C2DA3B">
      <w:pPr>
        <w:pStyle w:val="22"/>
        <w:ind w:left="720" w:hanging="720"/>
      </w:pPr>
      <w:r>
        <w:t>109.</w:t>
      </w:r>
      <w:r>
        <w:tab/>
      </w:r>
      <w:r>
        <w:t>Chen, K., Boettiger, A., Moffitt, J., Wang, S. &amp; Zhuang, X.  (2015).</w:t>
      </w:r>
    </w:p>
    <w:p w14:paraId="4903CDDB">
      <w:pPr>
        <w:pStyle w:val="22"/>
        <w:ind w:left="720" w:hanging="720"/>
      </w:pPr>
      <w:r>
        <w:t>110.</w:t>
      </w:r>
      <w:r>
        <w:tab/>
      </w:r>
      <w:r>
        <w:t xml:space="preserve">Lee, J.H. et al. Fluorescent in situ sequencing (FISSEQ) of RNA for gene expression profiling in intact cells and tissues. </w:t>
      </w:r>
      <w:r>
        <w:rPr>
          <w:i/>
        </w:rPr>
        <w:t>Nat Protoc</w:t>
      </w:r>
      <w:r>
        <w:t xml:space="preserve"> </w:t>
      </w:r>
      <w:r>
        <w:rPr>
          <w:b/>
        </w:rPr>
        <w:t>10</w:t>
      </w:r>
      <w:r>
        <w:t>, 442-458 (2015).</w:t>
      </w:r>
    </w:p>
    <w:p w14:paraId="547DF713">
      <w:pPr>
        <w:pStyle w:val="22"/>
        <w:ind w:left="720" w:hanging="720"/>
      </w:pPr>
      <w:r>
        <w:t>111.</w:t>
      </w:r>
      <w:r>
        <w:tab/>
      </w:r>
      <w:r>
        <w:t xml:space="preserve">Alon, S. et al. Expansion sequencing: Spatially precise in situ transcriptomics in intact biological systems. </w:t>
      </w:r>
      <w:r>
        <w:rPr>
          <w:i/>
        </w:rPr>
        <w:t>Science</w:t>
      </w:r>
      <w:r>
        <w:t xml:space="preserve"> </w:t>
      </w:r>
      <w:r>
        <w:rPr>
          <w:b/>
        </w:rPr>
        <w:t>371</w:t>
      </w:r>
      <w:r>
        <w:t xml:space="preserve"> (2021).</w:t>
      </w:r>
    </w:p>
    <w:p w14:paraId="632EE7D5">
      <w:pPr>
        <w:pStyle w:val="22"/>
        <w:ind w:left="720" w:hanging="720"/>
      </w:pPr>
      <w:r>
        <w:t>112.</w:t>
      </w:r>
      <w:r>
        <w:tab/>
      </w:r>
      <w:r>
        <w:t xml:space="preserve">Nayar, S. et al. Immunofibroblasts regulate LTalpha3 expression in tertiary lymphoid structures in a pathway dependent on ICOS/ICOSL interaction. </w:t>
      </w:r>
      <w:r>
        <w:rPr>
          <w:i/>
        </w:rPr>
        <w:t>Commun Biol</w:t>
      </w:r>
      <w:r>
        <w:t xml:space="preserve"> </w:t>
      </w:r>
      <w:r>
        <w:rPr>
          <w:b/>
        </w:rPr>
        <w:t>5</w:t>
      </w:r>
      <w:r>
        <w:t>, 413 (2022).</w:t>
      </w:r>
    </w:p>
    <w:p w14:paraId="57B66D02">
      <w:pPr>
        <w:pStyle w:val="22"/>
        <w:ind w:left="720" w:hanging="720"/>
      </w:pPr>
      <w:r>
        <w:t>113.</w:t>
      </w:r>
      <w:r>
        <w:tab/>
      </w:r>
      <w:r>
        <w:t xml:space="preserve">Czarnowicki, T. et al. Diverse activation and differentiation of multiple B-cell subsets in patients with atopic dermatitis but not in patients with psoriasis. </w:t>
      </w:r>
      <w:r>
        <w:rPr>
          <w:i/>
        </w:rPr>
        <w:t>J Allergy Clin Immunol</w:t>
      </w:r>
      <w:r>
        <w:t xml:space="preserve"> </w:t>
      </w:r>
      <w:r>
        <w:rPr>
          <w:b/>
        </w:rPr>
        <w:t>137</w:t>
      </w:r>
      <w:r>
        <w:t>, 118-129 e115 (2016).</w:t>
      </w:r>
    </w:p>
    <w:p w14:paraId="0E539C59">
      <w:pPr>
        <w:pStyle w:val="22"/>
        <w:ind w:left="720" w:hanging="720"/>
      </w:pPr>
      <w:r>
        <w:t>114.</w:t>
      </w:r>
      <w:r>
        <w:tab/>
      </w:r>
      <w:r>
        <w:t xml:space="preserve">Hardt, U. et al. Integrated single cell and spatial transcriptomics reveal autoreactive differentiated B cells in joints of early rheumatoid arthritis. </w:t>
      </w:r>
      <w:r>
        <w:rPr>
          <w:i/>
        </w:rPr>
        <w:t>Sci Rep</w:t>
      </w:r>
      <w:r>
        <w:t xml:space="preserve"> </w:t>
      </w:r>
      <w:r>
        <w:rPr>
          <w:b/>
        </w:rPr>
        <w:t>12</w:t>
      </w:r>
      <w:r>
        <w:t>, 11876 (2022).</w:t>
      </w:r>
    </w:p>
    <w:p w14:paraId="2DDA029B">
      <w:pPr>
        <w:pStyle w:val="22"/>
        <w:ind w:left="720" w:hanging="720"/>
      </w:pPr>
      <w:r>
        <w:t>115.</w:t>
      </w:r>
      <w:r>
        <w:tab/>
      </w:r>
      <w:r>
        <w:t xml:space="preserve">Wang, S. et al. IL-21 drives expansion and plasma cell differentiation of autoreactive CD11c(hi)T-bet(+) B cells in SLE. </w:t>
      </w:r>
      <w:r>
        <w:rPr>
          <w:i/>
        </w:rPr>
        <w:t>Nat Commun</w:t>
      </w:r>
      <w:r>
        <w:t xml:space="preserve"> </w:t>
      </w:r>
      <w:r>
        <w:rPr>
          <w:b/>
        </w:rPr>
        <w:t>9</w:t>
      </w:r>
      <w:r>
        <w:t>, 1758 (2018).</w:t>
      </w:r>
    </w:p>
    <w:p w14:paraId="4FBA3211">
      <w:pPr>
        <w:pStyle w:val="22"/>
        <w:ind w:left="720" w:hanging="720"/>
      </w:pPr>
      <w:r>
        <w:t>116.</w:t>
      </w:r>
      <w:r>
        <w:tab/>
      </w:r>
      <w:r>
        <w:t xml:space="preserve">Gupta, N.T. et al. Change-O: a toolkit for analyzing large-scale B cell immunoglobulin repertoire sequencing data. </w:t>
      </w:r>
      <w:r>
        <w:rPr>
          <w:i/>
        </w:rPr>
        <w:t>Bioinformatics</w:t>
      </w:r>
      <w:r>
        <w:t xml:space="preserve"> </w:t>
      </w:r>
      <w:r>
        <w:rPr>
          <w:b/>
        </w:rPr>
        <w:t>31</w:t>
      </w:r>
      <w:r>
        <w:t>, 3356-3358 (2015).</w:t>
      </w:r>
    </w:p>
    <w:p w14:paraId="1EB9E7C5">
      <w:pPr>
        <w:pStyle w:val="22"/>
        <w:ind w:left="720" w:hanging="720"/>
      </w:pPr>
      <w:r>
        <w:t>117.</w:t>
      </w:r>
      <w:r>
        <w:tab/>
      </w:r>
      <w:r>
        <w:t xml:space="preserve">Wolf, F.A., Angerer, P. &amp; Theis, F.J. SCANPY: large-scale single-cell gene expression data analysis. </w:t>
      </w:r>
      <w:r>
        <w:rPr>
          <w:i/>
        </w:rPr>
        <w:t>Genome Biol</w:t>
      </w:r>
      <w:r>
        <w:t xml:space="preserve"> </w:t>
      </w:r>
      <w:r>
        <w:rPr>
          <w:b/>
        </w:rPr>
        <w:t>19</w:t>
      </w:r>
      <w:r>
        <w:t>, 15 (2018).</w:t>
      </w:r>
    </w:p>
    <w:p w14:paraId="7AE8B74A">
      <w:pPr>
        <w:pStyle w:val="22"/>
        <w:ind w:left="720" w:hanging="720"/>
      </w:pPr>
      <w:r>
        <w:t>118.</w:t>
      </w:r>
      <w:r>
        <w:tab/>
      </w:r>
      <w:r>
        <w:t xml:space="preserve">Wu, F. et al. Single-cell profiling of tumor heterogeneity and the microenvironment in advanced non-small cell lung cancer. </w:t>
      </w:r>
      <w:r>
        <w:rPr>
          <w:i/>
        </w:rPr>
        <w:t>Nat Commun</w:t>
      </w:r>
      <w:r>
        <w:t xml:space="preserve"> </w:t>
      </w:r>
      <w:r>
        <w:rPr>
          <w:b/>
        </w:rPr>
        <w:t>12</w:t>
      </w:r>
      <w:r>
        <w:t>, 2540 (2021).</w:t>
      </w:r>
    </w:p>
    <w:p w14:paraId="6FD3E11E">
      <w:pPr>
        <w:pStyle w:val="22"/>
        <w:ind w:left="720" w:hanging="720"/>
      </w:pPr>
      <w:r>
        <w:t>119.</w:t>
      </w:r>
      <w:r>
        <w:tab/>
      </w:r>
      <w:r>
        <w:t xml:space="preserve">Cable, D.M. et al. Robust decomposition of cell type mixtures in spatial transcriptomics. </w:t>
      </w:r>
      <w:r>
        <w:rPr>
          <w:i/>
        </w:rPr>
        <w:t>Nat Biotechnol</w:t>
      </w:r>
      <w:r>
        <w:t xml:space="preserve"> </w:t>
      </w:r>
      <w:r>
        <w:rPr>
          <w:b/>
        </w:rPr>
        <w:t>40</w:t>
      </w:r>
      <w:r>
        <w:t>, 517-526 (2022).</w:t>
      </w:r>
    </w:p>
    <w:p w14:paraId="235F7BF4">
      <w:pPr>
        <w:pStyle w:val="22"/>
        <w:ind w:left="720" w:hanging="720"/>
      </w:pPr>
      <w:r>
        <w:t>120.</w:t>
      </w:r>
      <w:r>
        <w:tab/>
      </w:r>
      <w:r>
        <w:t xml:space="preserve">Palla, G. et al. Squidpy: a scalable framework for spatial omics analysis. </w:t>
      </w:r>
      <w:r>
        <w:rPr>
          <w:i/>
        </w:rPr>
        <w:t>Nat Methods</w:t>
      </w:r>
      <w:r>
        <w:t xml:space="preserve"> </w:t>
      </w:r>
      <w:r>
        <w:rPr>
          <w:b/>
        </w:rPr>
        <w:t>19</w:t>
      </w:r>
      <w:r>
        <w:t>, 171-178 (2022).</w:t>
      </w:r>
    </w:p>
    <w:p w14:paraId="28DF42CB">
      <w:pPr>
        <w:pStyle w:val="22"/>
        <w:ind w:left="720" w:hanging="720"/>
      </w:pPr>
      <w:r>
        <w:t>121.</w:t>
      </w:r>
      <w:r>
        <w:tab/>
      </w:r>
      <w:r>
        <w:t xml:space="preserve">Fan, J. et al. Single-cell RNA sequencing reveals potential therapeutic targets in the tumor microenvironment of lung squamous cell carcinoma. </w:t>
      </w:r>
      <w:r>
        <w:rPr>
          <w:i/>
        </w:rPr>
        <w:t>Sci Rep</w:t>
      </w:r>
      <w:r>
        <w:t xml:space="preserve"> </w:t>
      </w:r>
      <w:r>
        <w:rPr>
          <w:b/>
        </w:rPr>
        <w:t>15</w:t>
      </w:r>
      <w:r>
        <w:t>, 10374 (2025).</w:t>
      </w:r>
    </w:p>
    <w:p w14:paraId="0C105258">
      <w:pPr>
        <w:pStyle w:val="22"/>
        <w:ind w:left="720" w:hanging="720"/>
      </w:pPr>
      <w:r>
        <w:t>122.</w:t>
      </w:r>
      <w:r>
        <w:tab/>
      </w:r>
      <w:r>
        <w:t xml:space="preserve">Tang, Z. et al. GEPIA: a web server for cancer and normal gene expression profiling and interactive analyses. </w:t>
      </w:r>
      <w:r>
        <w:rPr>
          <w:i/>
        </w:rPr>
        <w:t>Nucleic Acids Res</w:t>
      </w:r>
      <w:r>
        <w:t xml:space="preserve"> </w:t>
      </w:r>
      <w:r>
        <w:rPr>
          <w:b/>
        </w:rPr>
        <w:t>45</w:t>
      </w:r>
      <w:r>
        <w:t>, W98-W102 (2017).</w:t>
      </w:r>
    </w:p>
    <w:p w14:paraId="5EA13C08">
      <w:pPr>
        <w:spacing w:line="360" w:lineRule="auto"/>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fldChar w:fldCharType="end"/>
      </w:r>
    </w:p>
    <w:sectPr>
      <w:pgSz w:w="11906" w:h="16838"/>
      <w:pgMar w:top="1440" w:right="1797" w:bottom="1440" w:left="1797" w:header="851" w:footer="992" w:gutter="0"/>
      <w:lnNumType w:countBy="1" w:restart="continuous"/>
      <w:cols w:space="425" w:num="1"/>
      <w:docGrid w:type="line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t77686" w:date="2025-08-18T20:50:00Z" w:initials="">
    <w:p w14:paraId="7876FC1E">
      <w:r>
        <w:rPr>
          <w:rFonts w:asciiTheme="minorHAnsi" w:hAnsiTheme="minorHAnsi" w:eastAsiaTheme="minorEastAsia" w:cstheme="minorBidi"/>
          <w:color w:val="000000"/>
          <w:kern w:val="2"/>
          <w:sz w:val="21"/>
        </w:rPr>
        <w:t>这个不知道咋算的，暂时没改</w:t>
      </w:r>
    </w:p>
  </w:comment>
  <w:comment w:id="1" w:author="t77686" w:date="2025-08-18T20:51:00Z" w:initials="">
    <w:p w14:paraId="20083EA9">
      <w:r>
        <w:rPr>
          <w:rFonts w:asciiTheme="minorHAnsi" w:hAnsiTheme="minorHAnsi" w:eastAsiaTheme="minorEastAsia" w:cstheme="minorBidi"/>
          <w:color w:val="000000"/>
          <w:kern w:val="2"/>
          <w:sz w:val="21"/>
        </w:rPr>
        <w:t>也是没懂谁处以谁，暂时没改</w:t>
      </w:r>
    </w:p>
    <w:p w14:paraId="77588EAA"/>
    <w:p w14:paraId="6BFBC136"/>
  </w:comment>
  <w:comment w:id="2" w:author="小娟 詹" w:date="2025-08-20T22:35:00Z" w:initials="">
    <w:p w14:paraId="42DA3F0D">
      <w:r>
        <w:rPr>
          <w:rFonts w:asciiTheme="minorHAnsi" w:hAnsiTheme="minorHAnsi" w:eastAsiaTheme="minorEastAsia" w:cstheme="minorBidi"/>
          <w:color w:val="000000"/>
          <w:kern w:val="2"/>
          <w:sz w:val="21"/>
        </w:rPr>
        <w:t>缺一个伦理号</w:t>
      </w:r>
    </w:p>
  </w:comment>
  <w:comment w:id="3" w:author="小娟 詹" w:date="2025-08-20T22:35:00Z" w:initials="">
    <w:p w14:paraId="03E2BA71">
      <w:r>
        <w:rPr>
          <w:rFonts w:asciiTheme="minorHAnsi" w:hAnsiTheme="minorHAnsi" w:eastAsiaTheme="minorEastAsia" w:cstheme="minorBidi"/>
          <w:color w:val="000000"/>
          <w:kern w:val="2"/>
          <w:sz w:val="21"/>
        </w:rPr>
        <w:t>中括号影响文献插入识别,最后调整</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7876FC1E" w15:done="0"/>
  <w15:commentEx w15:paraId="6BFBC136" w15:done="0"/>
  <w15:commentEx w15:paraId="42DA3F0D" w15:done="0"/>
  <w15:commentEx w15:paraId="03E2BA71"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03500220"/>
      <w:docPartObj>
        <w:docPartGallery w:val="autotext"/>
      </w:docPartObj>
    </w:sdtPr>
    <w:sdtContent>
      <w:p w14:paraId="4AD1289C">
        <w:pPr>
          <w:pStyle w:val="4"/>
          <w:jc w:val="center"/>
        </w:pPr>
        <w:r>
          <w:fldChar w:fldCharType="begin"/>
        </w:r>
        <w:r>
          <w:instrText xml:space="preserve">PAGE   \* MERGEFORMAT</w:instrText>
        </w:r>
        <w:r>
          <w:fldChar w:fldCharType="separate"/>
        </w:r>
        <w:r>
          <w:rPr>
            <w:lang w:val="zh-CN"/>
          </w:rPr>
          <w:t>2</w:t>
        </w:r>
        <w:r>
          <w:fldChar w:fldCharType="end"/>
        </w:r>
      </w:p>
    </w:sdtContent>
  </w:sdt>
  <w:p w14:paraId="550FC655">
    <w:pPr>
      <w:pStyle w:val="4"/>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83FFA1">
    <w:pPr>
      <w:pStyle w:val="5"/>
    </w:pPr>
  </w:p>
</w:hdr>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t77686">
    <w15:presenceInfo w15:providerId="AD" w15:userId="S::t77686@a3vip.top::daee6ce5-7ef4-4f38-b26c-68856bef5b30"/>
  </w15:person>
  <w15:person w15:author="小娟 詹">
    <w15:presenceInfo w15:providerId="Windows Live" w15:userId="480707100ba657e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Nzc0NzA1NDY0sjQ2MTJX0lEKTi0uzszPAykwrgUAHbCkriwAAAA="/>
    <w:docVar w:name="EN.InstantFormat" w:val="&lt;ENInstantFormat&gt;&lt;Enabled&gt;0&lt;/Enabled&gt;&lt;ScanUnformatted&gt;1&lt;/ScanUnformatted&gt;&lt;ScanChanges&gt;1&lt;/ScanChanges&gt;&lt;Suspended&gt;0&lt;/Suspended&gt;&lt;/ENInstantFormat&gt;"/>
    <w:docVar w:name="EN.Layout" w:val="&lt;ENLayout&gt;&lt;Style&gt;Nature Biotechnology&lt;/Style&gt;&lt;LeftDelim&gt;{&lt;/LeftDelim&gt;&lt;RightDelim&gt;}&lt;/RightDelim&gt;&lt;FontName&gt;DengXi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zss5tssatdf2r2e5p56vstxgpvwt9w2epfr9&quot;&gt;10&lt;record-ids&gt;&lt;item&gt;7&lt;/item&gt;&lt;item&gt;10&lt;/item&gt;&lt;item&gt;14&lt;/item&gt;&lt;item&gt;15&lt;/item&gt;&lt;item&gt;33&lt;/item&gt;&lt;item&gt;34&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1&lt;/item&gt;&lt;item&gt;52&lt;/item&gt;&lt;item&gt;53&lt;/item&gt;&lt;item&gt;54&lt;/item&gt;&lt;item&gt;55&lt;/item&gt;&lt;item&gt;56&lt;/item&gt;&lt;item&gt;57&lt;/item&gt;&lt;item&gt;58&lt;/item&gt;&lt;item&gt;59&lt;/item&gt;&lt;item&gt;60&lt;/item&gt;&lt;item&gt;61&lt;/item&gt;&lt;item&gt;62&lt;/item&gt;&lt;item&gt;63&lt;/item&gt;&lt;item&gt;64&lt;/item&gt;&lt;item&gt;65&lt;/item&gt;&lt;item&gt;66&lt;/item&gt;&lt;item&gt;67&lt;/item&gt;&lt;item&gt;68&lt;/item&gt;&lt;item&gt;69&lt;/item&gt;&lt;item&gt;70&lt;/item&gt;&lt;item&gt;71&lt;/item&gt;&lt;item&gt;72&lt;/item&gt;&lt;item&gt;73&lt;/item&gt;&lt;item&gt;74&lt;/item&gt;&lt;item&gt;75&lt;/item&gt;&lt;item&gt;76&lt;/item&gt;&lt;item&gt;77&lt;/item&gt;&lt;item&gt;78&lt;/item&gt;&lt;item&gt;79&lt;/item&gt;&lt;item&gt;80&lt;/item&gt;&lt;item&gt;82&lt;/item&gt;&lt;item&gt;83&lt;/item&gt;&lt;item&gt;84&lt;/item&gt;&lt;item&gt;85&lt;/item&gt;&lt;item&gt;86&lt;/item&gt;&lt;item&gt;88&lt;/item&gt;&lt;item&gt;89&lt;/item&gt;&lt;item&gt;90&lt;/item&gt;&lt;item&gt;94&lt;/item&gt;&lt;item&gt;95&lt;/item&gt;&lt;item&gt;98&lt;/item&gt;&lt;item&gt;99&lt;/item&gt;&lt;item&gt;100&lt;/item&gt;&lt;item&gt;101&lt;/item&gt;&lt;item&gt;102&lt;/item&gt;&lt;item&gt;103&lt;/item&gt;&lt;item&gt;104&lt;/item&gt;&lt;item&gt;105&lt;/item&gt;&lt;item&gt;106&lt;/item&gt;&lt;item&gt;107&lt;/item&gt;&lt;item&gt;108&lt;/item&gt;&lt;item&gt;109&lt;/item&gt;&lt;item&gt;111&lt;/item&gt;&lt;item&gt;112&lt;/item&gt;&lt;item&gt;115&lt;/item&gt;&lt;item&gt;116&lt;/item&gt;&lt;item&gt;117&lt;/item&gt;&lt;item&gt;118&lt;/item&gt;&lt;item&gt;119&lt;/item&gt;&lt;item&gt;120&lt;/item&gt;&lt;item&gt;121&lt;/item&gt;&lt;item&gt;122&lt;/item&gt;&lt;item&gt;123&lt;/item&gt;&lt;item&gt;124&lt;/item&gt;&lt;item&gt;125&lt;/item&gt;&lt;item&gt;126&lt;/item&gt;&lt;item&gt;127&lt;/item&gt;&lt;item&gt;128&lt;/item&gt;&lt;item&gt;129&lt;/item&gt;&lt;item&gt;130&lt;/item&gt;&lt;item&gt;131&lt;/item&gt;&lt;item&gt;132&lt;/item&gt;&lt;item&gt;133&lt;/item&gt;&lt;item&gt;134&lt;/item&gt;&lt;item&gt;135&lt;/item&gt;&lt;item&gt;136&lt;/item&gt;&lt;item&gt;137&lt;/item&gt;&lt;item&gt;138&lt;/item&gt;&lt;item&gt;139&lt;/item&gt;&lt;item&gt;140&lt;/item&gt;&lt;item&gt;141&lt;/item&gt;&lt;item&gt;142&lt;/item&gt;&lt;item&gt;143&lt;/item&gt;&lt;item&gt;144&lt;/item&gt;&lt;item&gt;145&lt;/item&gt;&lt;item&gt;146&lt;/item&gt;&lt;item&gt;147&lt;/item&gt;&lt;item&gt;148&lt;/item&gt;&lt;item&gt;149&lt;/item&gt;&lt;item&gt;150&lt;/item&gt;&lt;item&gt;152&lt;/item&gt;&lt;item&gt;153&lt;/item&gt;&lt;item&gt;154&lt;/item&gt;&lt;item&gt;155&lt;/item&gt;&lt;item&gt;156&lt;/item&gt;&lt;item&gt;157&lt;/item&gt;&lt;item&gt;158&lt;/item&gt;&lt;item&gt;159&lt;/item&gt;&lt;item&gt;160&lt;/item&gt;&lt;item&gt;161&lt;/item&gt;&lt;item&gt;162&lt;/item&gt;&lt;/record-ids&gt;&lt;/item&gt;&lt;/Libraries&gt;"/>
  </w:docVars>
  <w:rsids>
    <w:rsidRoot w:val="00820BC5"/>
    <w:rsid w:val="000003EE"/>
    <w:rsid w:val="000009F2"/>
    <w:rsid w:val="00002290"/>
    <w:rsid w:val="0000275C"/>
    <w:rsid w:val="00003201"/>
    <w:rsid w:val="00003D75"/>
    <w:rsid w:val="00004145"/>
    <w:rsid w:val="00004C85"/>
    <w:rsid w:val="00004E4B"/>
    <w:rsid w:val="000054CB"/>
    <w:rsid w:val="00005B12"/>
    <w:rsid w:val="00006764"/>
    <w:rsid w:val="00012F1E"/>
    <w:rsid w:val="00013D0C"/>
    <w:rsid w:val="00013DA6"/>
    <w:rsid w:val="00014B9E"/>
    <w:rsid w:val="0001560B"/>
    <w:rsid w:val="00015D84"/>
    <w:rsid w:val="0001730C"/>
    <w:rsid w:val="000215DA"/>
    <w:rsid w:val="00022449"/>
    <w:rsid w:val="00022B8B"/>
    <w:rsid w:val="00023054"/>
    <w:rsid w:val="00023B46"/>
    <w:rsid w:val="0002400C"/>
    <w:rsid w:val="00024E18"/>
    <w:rsid w:val="00026072"/>
    <w:rsid w:val="00026748"/>
    <w:rsid w:val="00026D27"/>
    <w:rsid w:val="00030498"/>
    <w:rsid w:val="000307B4"/>
    <w:rsid w:val="00030A03"/>
    <w:rsid w:val="00030A3E"/>
    <w:rsid w:val="000321FE"/>
    <w:rsid w:val="00032D0C"/>
    <w:rsid w:val="00033FEE"/>
    <w:rsid w:val="00034C31"/>
    <w:rsid w:val="00034DCB"/>
    <w:rsid w:val="000354E2"/>
    <w:rsid w:val="00035690"/>
    <w:rsid w:val="00035823"/>
    <w:rsid w:val="00035ACC"/>
    <w:rsid w:val="0003632F"/>
    <w:rsid w:val="000367EE"/>
    <w:rsid w:val="00036AA6"/>
    <w:rsid w:val="00036F34"/>
    <w:rsid w:val="00040D4C"/>
    <w:rsid w:val="0004369C"/>
    <w:rsid w:val="000453CE"/>
    <w:rsid w:val="00045A90"/>
    <w:rsid w:val="00045D42"/>
    <w:rsid w:val="00046C08"/>
    <w:rsid w:val="00051C9C"/>
    <w:rsid w:val="00051F62"/>
    <w:rsid w:val="00052BDC"/>
    <w:rsid w:val="000535E0"/>
    <w:rsid w:val="000539A6"/>
    <w:rsid w:val="00057189"/>
    <w:rsid w:val="000575E8"/>
    <w:rsid w:val="00057AE6"/>
    <w:rsid w:val="000602A8"/>
    <w:rsid w:val="00063688"/>
    <w:rsid w:val="00065A96"/>
    <w:rsid w:val="00065F27"/>
    <w:rsid w:val="000662B2"/>
    <w:rsid w:val="000669DC"/>
    <w:rsid w:val="000673A1"/>
    <w:rsid w:val="000700C3"/>
    <w:rsid w:val="00070954"/>
    <w:rsid w:val="0007135C"/>
    <w:rsid w:val="0007148C"/>
    <w:rsid w:val="0007456A"/>
    <w:rsid w:val="00074D96"/>
    <w:rsid w:val="0007596C"/>
    <w:rsid w:val="0007622F"/>
    <w:rsid w:val="000770A9"/>
    <w:rsid w:val="00077836"/>
    <w:rsid w:val="00077BC8"/>
    <w:rsid w:val="00080602"/>
    <w:rsid w:val="000806B7"/>
    <w:rsid w:val="00081C2C"/>
    <w:rsid w:val="00082971"/>
    <w:rsid w:val="00082D9E"/>
    <w:rsid w:val="00083EC1"/>
    <w:rsid w:val="000844B8"/>
    <w:rsid w:val="000855FB"/>
    <w:rsid w:val="0008596A"/>
    <w:rsid w:val="000875BF"/>
    <w:rsid w:val="00090AEA"/>
    <w:rsid w:val="00091537"/>
    <w:rsid w:val="000932EF"/>
    <w:rsid w:val="00095E92"/>
    <w:rsid w:val="00096B3F"/>
    <w:rsid w:val="0009734C"/>
    <w:rsid w:val="00097658"/>
    <w:rsid w:val="000A09B6"/>
    <w:rsid w:val="000A0BB4"/>
    <w:rsid w:val="000A0C4B"/>
    <w:rsid w:val="000A1568"/>
    <w:rsid w:val="000A2A84"/>
    <w:rsid w:val="000A2AAF"/>
    <w:rsid w:val="000A2FFD"/>
    <w:rsid w:val="000A3543"/>
    <w:rsid w:val="000A3852"/>
    <w:rsid w:val="000A3CD0"/>
    <w:rsid w:val="000A4487"/>
    <w:rsid w:val="000A4BD5"/>
    <w:rsid w:val="000A552B"/>
    <w:rsid w:val="000A5DA1"/>
    <w:rsid w:val="000B0710"/>
    <w:rsid w:val="000B0C65"/>
    <w:rsid w:val="000B36DC"/>
    <w:rsid w:val="000C048F"/>
    <w:rsid w:val="000C0EC4"/>
    <w:rsid w:val="000C3523"/>
    <w:rsid w:val="000C3898"/>
    <w:rsid w:val="000C43ED"/>
    <w:rsid w:val="000C4C75"/>
    <w:rsid w:val="000C5680"/>
    <w:rsid w:val="000C5B8C"/>
    <w:rsid w:val="000D02D4"/>
    <w:rsid w:val="000D047B"/>
    <w:rsid w:val="000D0DA4"/>
    <w:rsid w:val="000D1E61"/>
    <w:rsid w:val="000D1EED"/>
    <w:rsid w:val="000D1F57"/>
    <w:rsid w:val="000D2A1E"/>
    <w:rsid w:val="000D5C97"/>
    <w:rsid w:val="000D774C"/>
    <w:rsid w:val="000D7909"/>
    <w:rsid w:val="000E065B"/>
    <w:rsid w:val="000E3064"/>
    <w:rsid w:val="000E351E"/>
    <w:rsid w:val="000E37D9"/>
    <w:rsid w:val="000E536C"/>
    <w:rsid w:val="000E5958"/>
    <w:rsid w:val="000E6D70"/>
    <w:rsid w:val="000E7E92"/>
    <w:rsid w:val="000F071C"/>
    <w:rsid w:val="000F1448"/>
    <w:rsid w:val="000F4EC3"/>
    <w:rsid w:val="000F4ECC"/>
    <w:rsid w:val="000F574A"/>
    <w:rsid w:val="00100EF8"/>
    <w:rsid w:val="00101D92"/>
    <w:rsid w:val="001032E4"/>
    <w:rsid w:val="00104742"/>
    <w:rsid w:val="00104FA3"/>
    <w:rsid w:val="001052ED"/>
    <w:rsid w:val="0011412C"/>
    <w:rsid w:val="00114B9E"/>
    <w:rsid w:val="00114D73"/>
    <w:rsid w:val="00115BA4"/>
    <w:rsid w:val="00116CF9"/>
    <w:rsid w:val="00116D65"/>
    <w:rsid w:val="00116F8F"/>
    <w:rsid w:val="00117D39"/>
    <w:rsid w:val="001200D8"/>
    <w:rsid w:val="00120658"/>
    <w:rsid w:val="00121453"/>
    <w:rsid w:val="00122356"/>
    <w:rsid w:val="00126B2A"/>
    <w:rsid w:val="00127048"/>
    <w:rsid w:val="001310F6"/>
    <w:rsid w:val="001311E5"/>
    <w:rsid w:val="0013209B"/>
    <w:rsid w:val="001322B1"/>
    <w:rsid w:val="001326F4"/>
    <w:rsid w:val="00133E71"/>
    <w:rsid w:val="00133F16"/>
    <w:rsid w:val="001348B4"/>
    <w:rsid w:val="001361EE"/>
    <w:rsid w:val="0014283F"/>
    <w:rsid w:val="00143196"/>
    <w:rsid w:val="001433D1"/>
    <w:rsid w:val="001438FF"/>
    <w:rsid w:val="00143C03"/>
    <w:rsid w:val="00143C66"/>
    <w:rsid w:val="001441D3"/>
    <w:rsid w:val="0015258D"/>
    <w:rsid w:val="001539D9"/>
    <w:rsid w:val="00153BBB"/>
    <w:rsid w:val="001540C7"/>
    <w:rsid w:val="001541A3"/>
    <w:rsid w:val="00154D4E"/>
    <w:rsid w:val="00155576"/>
    <w:rsid w:val="00156376"/>
    <w:rsid w:val="00156EA4"/>
    <w:rsid w:val="00157319"/>
    <w:rsid w:val="0015744B"/>
    <w:rsid w:val="001579C9"/>
    <w:rsid w:val="00162049"/>
    <w:rsid w:val="0016361A"/>
    <w:rsid w:val="00164A5B"/>
    <w:rsid w:val="00165A4A"/>
    <w:rsid w:val="00170FF4"/>
    <w:rsid w:val="0017161B"/>
    <w:rsid w:val="00171B93"/>
    <w:rsid w:val="00171DBE"/>
    <w:rsid w:val="001736F7"/>
    <w:rsid w:val="00174AAF"/>
    <w:rsid w:val="00176B7E"/>
    <w:rsid w:val="001809C7"/>
    <w:rsid w:val="00180E5C"/>
    <w:rsid w:val="001811AA"/>
    <w:rsid w:val="00182288"/>
    <w:rsid w:val="00182ACF"/>
    <w:rsid w:val="00183603"/>
    <w:rsid w:val="00183D95"/>
    <w:rsid w:val="001843A4"/>
    <w:rsid w:val="001849BD"/>
    <w:rsid w:val="00184C90"/>
    <w:rsid w:val="0018592F"/>
    <w:rsid w:val="00190B47"/>
    <w:rsid w:val="00190B4B"/>
    <w:rsid w:val="0019150D"/>
    <w:rsid w:val="00191904"/>
    <w:rsid w:val="001921A7"/>
    <w:rsid w:val="00192A44"/>
    <w:rsid w:val="001937E1"/>
    <w:rsid w:val="0019453B"/>
    <w:rsid w:val="00194E64"/>
    <w:rsid w:val="00195406"/>
    <w:rsid w:val="001957FE"/>
    <w:rsid w:val="00195A1C"/>
    <w:rsid w:val="00195AEB"/>
    <w:rsid w:val="00197154"/>
    <w:rsid w:val="001A0173"/>
    <w:rsid w:val="001A0BFF"/>
    <w:rsid w:val="001A1AEF"/>
    <w:rsid w:val="001A2A07"/>
    <w:rsid w:val="001A47BB"/>
    <w:rsid w:val="001A55A1"/>
    <w:rsid w:val="001A5EBB"/>
    <w:rsid w:val="001A63A2"/>
    <w:rsid w:val="001A708F"/>
    <w:rsid w:val="001A73A7"/>
    <w:rsid w:val="001B13E4"/>
    <w:rsid w:val="001B2402"/>
    <w:rsid w:val="001B318B"/>
    <w:rsid w:val="001B74CF"/>
    <w:rsid w:val="001C1A8E"/>
    <w:rsid w:val="001C2155"/>
    <w:rsid w:val="001C21A9"/>
    <w:rsid w:val="001C231B"/>
    <w:rsid w:val="001C48B8"/>
    <w:rsid w:val="001C535A"/>
    <w:rsid w:val="001C559A"/>
    <w:rsid w:val="001C5D37"/>
    <w:rsid w:val="001C6971"/>
    <w:rsid w:val="001C6B81"/>
    <w:rsid w:val="001C6B82"/>
    <w:rsid w:val="001C7E70"/>
    <w:rsid w:val="001D2717"/>
    <w:rsid w:val="001D398C"/>
    <w:rsid w:val="001D45D0"/>
    <w:rsid w:val="001D4C3F"/>
    <w:rsid w:val="001D4DA9"/>
    <w:rsid w:val="001D52F4"/>
    <w:rsid w:val="001D5E0A"/>
    <w:rsid w:val="001D7E9F"/>
    <w:rsid w:val="001E1181"/>
    <w:rsid w:val="001E1761"/>
    <w:rsid w:val="001E33EA"/>
    <w:rsid w:val="001E396A"/>
    <w:rsid w:val="001F0EB6"/>
    <w:rsid w:val="001F4AC0"/>
    <w:rsid w:val="001F504C"/>
    <w:rsid w:val="001F7D68"/>
    <w:rsid w:val="0020019A"/>
    <w:rsid w:val="0020057D"/>
    <w:rsid w:val="00201C53"/>
    <w:rsid w:val="00201E3F"/>
    <w:rsid w:val="00202A7F"/>
    <w:rsid w:val="0020341C"/>
    <w:rsid w:val="002039B8"/>
    <w:rsid w:val="002051F8"/>
    <w:rsid w:val="002070DC"/>
    <w:rsid w:val="00207ABC"/>
    <w:rsid w:val="002107BD"/>
    <w:rsid w:val="00211EDA"/>
    <w:rsid w:val="0021315E"/>
    <w:rsid w:val="00214079"/>
    <w:rsid w:val="0021448B"/>
    <w:rsid w:val="0021527E"/>
    <w:rsid w:val="002155D8"/>
    <w:rsid w:val="00215BCC"/>
    <w:rsid w:val="00215CC6"/>
    <w:rsid w:val="002171A9"/>
    <w:rsid w:val="00220538"/>
    <w:rsid w:val="0022264A"/>
    <w:rsid w:val="00223EB2"/>
    <w:rsid w:val="002250AE"/>
    <w:rsid w:val="002259CA"/>
    <w:rsid w:val="00230662"/>
    <w:rsid w:val="00230AF0"/>
    <w:rsid w:val="00231ED6"/>
    <w:rsid w:val="00234CA2"/>
    <w:rsid w:val="002353ED"/>
    <w:rsid w:val="002356F3"/>
    <w:rsid w:val="00236837"/>
    <w:rsid w:val="0024014A"/>
    <w:rsid w:val="00240E25"/>
    <w:rsid w:val="002453C6"/>
    <w:rsid w:val="002455EB"/>
    <w:rsid w:val="00246A43"/>
    <w:rsid w:val="00252E5E"/>
    <w:rsid w:val="002538F9"/>
    <w:rsid w:val="002539CE"/>
    <w:rsid w:val="0025420B"/>
    <w:rsid w:val="00255444"/>
    <w:rsid w:val="002560C7"/>
    <w:rsid w:val="00261B8C"/>
    <w:rsid w:val="00262020"/>
    <w:rsid w:val="00263D06"/>
    <w:rsid w:val="00264965"/>
    <w:rsid w:val="00264D46"/>
    <w:rsid w:val="002659CC"/>
    <w:rsid w:val="00267241"/>
    <w:rsid w:val="00267364"/>
    <w:rsid w:val="00270CE5"/>
    <w:rsid w:val="00271045"/>
    <w:rsid w:val="002711F4"/>
    <w:rsid w:val="00272194"/>
    <w:rsid w:val="00272F33"/>
    <w:rsid w:val="00274325"/>
    <w:rsid w:val="00280A7A"/>
    <w:rsid w:val="00280B3A"/>
    <w:rsid w:val="00281C5E"/>
    <w:rsid w:val="00281DA8"/>
    <w:rsid w:val="00284ED9"/>
    <w:rsid w:val="002853C4"/>
    <w:rsid w:val="002866CC"/>
    <w:rsid w:val="0028704C"/>
    <w:rsid w:val="002874B0"/>
    <w:rsid w:val="00291A57"/>
    <w:rsid w:val="0029245D"/>
    <w:rsid w:val="002932C1"/>
    <w:rsid w:val="002945A0"/>
    <w:rsid w:val="00294A1B"/>
    <w:rsid w:val="00294ED2"/>
    <w:rsid w:val="00295701"/>
    <w:rsid w:val="00297BCC"/>
    <w:rsid w:val="002A2D7D"/>
    <w:rsid w:val="002A33A2"/>
    <w:rsid w:val="002A40A2"/>
    <w:rsid w:val="002A69C7"/>
    <w:rsid w:val="002A718A"/>
    <w:rsid w:val="002B2858"/>
    <w:rsid w:val="002B4580"/>
    <w:rsid w:val="002B48F6"/>
    <w:rsid w:val="002B7A4F"/>
    <w:rsid w:val="002B7B8C"/>
    <w:rsid w:val="002B7C56"/>
    <w:rsid w:val="002C1F7F"/>
    <w:rsid w:val="002C256C"/>
    <w:rsid w:val="002C38F0"/>
    <w:rsid w:val="002C53FD"/>
    <w:rsid w:val="002C5C6E"/>
    <w:rsid w:val="002C6D60"/>
    <w:rsid w:val="002D03A1"/>
    <w:rsid w:val="002D1C06"/>
    <w:rsid w:val="002D20D6"/>
    <w:rsid w:val="002D35EA"/>
    <w:rsid w:val="002D563C"/>
    <w:rsid w:val="002D572C"/>
    <w:rsid w:val="002D5897"/>
    <w:rsid w:val="002D6F9A"/>
    <w:rsid w:val="002D76BE"/>
    <w:rsid w:val="002D7F4E"/>
    <w:rsid w:val="002E0DC7"/>
    <w:rsid w:val="002E271C"/>
    <w:rsid w:val="002E36F8"/>
    <w:rsid w:val="002E400B"/>
    <w:rsid w:val="002E4785"/>
    <w:rsid w:val="002E4924"/>
    <w:rsid w:val="002F29E2"/>
    <w:rsid w:val="002F35D0"/>
    <w:rsid w:val="002F3E1A"/>
    <w:rsid w:val="002F4A89"/>
    <w:rsid w:val="002F5322"/>
    <w:rsid w:val="002F5551"/>
    <w:rsid w:val="002F5AED"/>
    <w:rsid w:val="002F5B9A"/>
    <w:rsid w:val="002F5FDB"/>
    <w:rsid w:val="002F60C6"/>
    <w:rsid w:val="002F76AB"/>
    <w:rsid w:val="002F7E7F"/>
    <w:rsid w:val="00300C13"/>
    <w:rsid w:val="00301F05"/>
    <w:rsid w:val="00302B27"/>
    <w:rsid w:val="00302E18"/>
    <w:rsid w:val="003033E1"/>
    <w:rsid w:val="00303A1D"/>
    <w:rsid w:val="00303E86"/>
    <w:rsid w:val="003047C6"/>
    <w:rsid w:val="00305657"/>
    <w:rsid w:val="00305D2F"/>
    <w:rsid w:val="00306C44"/>
    <w:rsid w:val="00307B6D"/>
    <w:rsid w:val="00307D24"/>
    <w:rsid w:val="00310CD4"/>
    <w:rsid w:val="0031294F"/>
    <w:rsid w:val="00313924"/>
    <w:rsid w:val="003157AD"/>
    <w:rsid w:val="00315C37"/>
    <w:rsid w:val="00316256"/>
    <w:rsid w:val="003178B8"/>
    <w:rsid w:val="00320313"/>
    <w:rsid w:val="00320C70"/>
    <w:rsid w:val="00321169"/>
    <w:rsid w:val="003231B6"/>
    <w:rsid w:val="00323743"/>
    <w:rsid w:val="0032491A"/>
    <w:rsid w:val="00324EDD"/>
    <w:rsid w:val="0032620D"/>
    <w:rsid w:val="00327D0F"/>
    <w:rsid w:val="003301E0"/>
    <w:rsid w:val="003302BA"/>
    <w:rsid w:val="00331588"/>
    <w:rsid w:val="0033167E"/>
    <w:rsid w:val="00331797"/>
    <w:rsid w:val="00331F83"/>
    <w:rsid w:val="00332B9D"/>
    <w:rsid w:val="003330BA"/>
    <w:rsid w:val="00333C69"/>
    <w:rsid w:val="00334269"/>
    <w:rsid w:val="003356A9"/>
    <w:rsid w:val="003419BD"/>
    <w:rsid w:val="003428B0"/>
    <w:rsid w:val="00343104"/>
    <w:rsid w:val="003446F8"/>
    <w:rsid w:val="003454A9"/>
    <w:rsid w:val="00346ABC"/>
    <w:rsid w:val="00347037"/>
    <w:rsid w:val="00352610"/>
    <w:rsid w:val="00353B2F"/>
    <w:rsid w:val="00353FD8"/>
    <w:rsid w:val="003543E2"/>
    <w:rsid w:val="00354D76"/>
    <w:rsid w:val="003555C7"/>
    <w:rsid w:val="003559AF"/>
    <w:rsid w:val="0035683E"/>
    <w:rsid w:val="0035696C"/>
    <w:rsid w:val="00360143"/>
    <w:rsid w:val="003611CA"/>
    <w:rsid w:val="00362C2B"/>
    <w:rsid w:val="00364146"/>
    <w:rsid w:val="00364E68"/>
    <w:rsid w:val="00365B0C"/>
    <w:rsid w:val="00371A19"/>
    <w:rsid w:val="003724FC"/>
    <w:rsid w:val="0037481A"/>
    <w:rsid w:val="0037704D"/>
    <w:rsid w:val="00380057"/>
    <w:rsid w:val="0038259C"/>
    <w:rsid w:val="00383FA4"/>
    <w:rsid w:val="0038451B"/>
    <w:rsid w:val="0038493B"/>
    <w:rsid w:val="0038585B"/>
    <w:rsid w:val="00385AB3"/>
    <w:rsid w:val="00387406"/>
    <w:rsid w:val="00387DAE"/>
    <w:rsid w:val="0039354C"/>
    <w:rsid w:val="00394055"/>
    <w:rsid w:val="003960CD"/>
    <w:rsid w:val="003A06A6"/>
    <w:rsid w:val="003A06D1"/>
    <w:rsid w:val="003A0DCA"/>
    <w:rsid w:val="003A231E"/>
    <w:rsid w:val="003A43F6"/>
    <w:rsid w:val="003A6760"/>
    <w:rsid w:val="003A7BC1"/>
    <w:rsid w:val="003A7D02"/>
    <w:rsid w:val="003B070D"/>
    <w:rsid w:val="003B2CA8"/>
    <w:rsid w:val="003B4B31"/>
    <w:rsid w:val="003B58EE"/>
    <w:rsid w:val="003B760F"/>
    <w:rsid w:val="003C28C6"/>
    <w:rsid w:val="003C2D22"/>
    <w:rsid w:val="003C358D"/>
    <w:rsid w:val="003C3779"/>
    <w:rsid w:val="003C60F0"/>
    <w:rsid w:val="003C6997"/>
    <w:rsid w:val="003C74BE"/>
    <w:rsid w:val="003D0F6A"/>
    <w:rsid w:val="003D4625"/>
    <w:rsid w:val="003D4D59"/>
    <w:rsid w:val="003D7B79"/>
    <w:rsid w:val="003E087C"/>
    <w:rsid w:val="003E1713"/>
    <w:rsid w:val="003E36D0"/>
    <w:rsid w:val="003E48F6"/>
    <w:rsid w:val="003E4D9D"/>
    <w:rsid w:val="003E6434"/>
    <w:rsid w:val="003F06F1"/>
    <w:rsid w:val="003F2862"/>
    <w:rsid w:val="003F28C5"/>
    <w:rsid w:val="003F4DC7"/>
    <w:rsid w:val="003F670B"/>
    <w:rsid w:val="003F69F7"/>
    <w:rsid w:val="003F6BB0"/>
    <w:rsid w:val="003F73E3"/>
    <w:rsid w:val="003F7846"/>
    <w:rsid w:val="00400651"/>
    <w:rsid w:val="004026F2"/>
    <w:rsid w:val="00405071"/>
    <w:rsid w:val="0040536F"/>
    <w:rsid w:val="00406C91"/>
    <w:rsid w:val="0041072F"/>
    <w:rsid w:val="00410D00"/>
    <w:rsid w:val="004118D5"/>
    <w:rsid w:val="004144FF"/>
    <w:rsid w:val="00414523"/>
    <w:rsid w:val="004156E5"/>
    <w:rsid w:val="00415F1A"/>
    <w:rsid w:val="004164F8"/>
    <w:rsid w:val="004205E5"/>
    <w:rsid w:val="004217F0"/>
    <w:rsid w:val="00422B7C"/>
    <w:rsid w:val="00422C5B"/>
    <w:rsid w:val="00422CFB"/>
    <w:rsid w:val="00422D24"/>
    <w:rsid w:val="00423B06"/>
    <w:rsid w:val="00424E7B"/>
    <w:rsid w:val="00427B31"/>
    <w:rsid w:val="00431D0B"/>
    <w:rsid w:val="00434955"/>
    <w:rsid w:val="00435456"/>
    <w:rsid w:val="00435FC8"/>
    <w:rsid w:val="00436981"/>
    <w:rsid w:val="0044064D"/>
    <w:rsid w:val="00441052"/>
    <w:rsid w:val="00442F05"/>
    <w:rsid w:val="00445E01"/>
    <w:rsid w:val="00450870"/>
    <w:rsid w:val="00451387"/>
    <w:rsid w:val="00451CD1"/>
    <w:rsid w:val="00452684"/>
    <w:rsid w:val="0045323D"/>
    <w:rsid w:val="004544DF"/>
    <w:rsid w:val="00456C4F"/>
    <w:rsid w:val="004575C0"/>
    <w:rsid w:val="004578F3"/>
    <w:rsid w:val="00457E06"/>
    <w:rsid w:val="00460D44"/>
    <w:rsid w:val="00461B36"/>
    <w:rsid w:val="004628DD"/>
    <w:rsid w:val="0046320D"/>
    <w:rsid w:val="004651F3"/>
    <w:rsid w:val="0047047C"/>
    <w:rsid w:val="00470FBB"/>
    <w:rsid w:val="00472760"/>
    <w:rsid w:val="0047320F"/>
    <w:rsid w:val="004740B6"/>
    <w:rsid w:val="004748D4"/>
    <w:rsid w:val="00474DB4"/>
    <w:rsid w:val="00480504"/>
    <w:rsid w:val="004809D0"/>
    <w:rsid w:val="00482658"/>
    <w:rsid w:val="00483776"/>
    <w:rsid w:val="00483DF6"/>
    <w:rsid w:val="004847B9"/>
    <w:rsid w:val="00484E71"/>
    <w:rsid w:val="004850E0"/>
    <w:rsid w:val="0048545C"/>
    <w:rsid w:val="0049056B"/>
    <w:rsid w:val="004911A2"/>
    <w:rsid w:val="00492878"/>
    <w:rsid w:val="004931C6"/>
    <w:rsid w:val="004936EC"/>
    <w:rsid w:val="00493D76"/>
    <w:rsid w:val="00495AE6"/>
    <w:rsid w:val="004960C8"/>
    <w:rsid w:val="004977E6"/>
    <w:rsid w:val="004A01BE"/>
    <w:rsid w:val="004A03C3"/>
    <w:rsid w:val="004A281A"/>
    <w:rsid w:val="004A36DC"/>
    <w:rsid w:val="004A4034"/>
    <w:rsid w:val="004A4F17"/>
    <w:rsid w:val="004A51A7"/>
    <w:rsid w:val="004A62C4"/>
    <w:rsid w:val="004B154C"/>
    <w:rsid w:val="004B2697"/>
    <w:rsid w:val="004B2732"/>
    <w:rsid w:val="004B2A15"/>
    <w:rsid w:val="004B41FE"/>
    <w:rsid w:val="004B4895"/>
    <w:rsid w:val="004B4E88"/>
    <w:rsid w:val="004B7083"/>
    <w:rsid w:val="004B76C8"/>
    <w:rsid w:val="004C0689"/>
    <w:rsid w:val="004C1B08"/>
    <w:rsid w:val="004C20C0"/>
    <w:rsid w:val="004C4907"/>
    <w:rsid w:val="004C560E"/>
    <w:rsid w:val="004C62A7"/>
    <w:rsid w:val="004C6460"/>
    <w:rsid w:val="004C64F3"/>
    <w:rsid w:val="004C6C97"/>
    <w:rsid w:val="004C7B66"/>
    <w:rsid w:val="004D0F79"/>
    <w:rsid w:val="004D1A81"/>
    <w:rsid w:val="004D1BCB"/>
    <w:rsid w:val="004D2BB1"/>
    <w:rsid w:val="004D370C"/>
    <w:rsid w:val="004D4509"/>
    <w:rsid w:val="004D4D04"/>
    <w:rsid w:val="004D5023"/>
    <w:rsid w:val="004D680C"/>
    <w:rsid w:val="004D6B61"/>
    <w:rsid w:val="004D6CEF"/>
    <w:rsid w:val="004D6DF7"/>
    <w:rsid w:val="004D76E2"/>
    <w:rsid w:val="004D78B4"/>
    <w:rsid w:val="004E0001"/>
    <w:rsid w:val="004E01C4"/>
    <w:rsid w:val="004E0811"/>
    <w:rsid w:val="004E25B9"/>
    <w:rsid w:val="004E3483"/>
    <w:rsid w:val="004E61C1"/>
    <w:rsid w:val="004E6269"/>
    <w:rsid w:val="004E67AE"/>
    <w:rsid w:val="004F05CA"/>
    <w:rsid w:val="004F0835"/>
    <w:rsid w:val="004F088F"/>
    <w:rsid w:val="004F15DC"/>
    <w:rsid w:val="004F20AD"/>
    <w:rsid w:val="004F20C0"/>
    <w:rsid w:val="004F30F8"/>
    <w:rsid w:val="004F3C73"/>
    <w:rsid w:val="004F466A"/>
    <w:rsid w:val="004F53BD"/>
    <w:rsid w:val="004F612A"/>
    <w:rsid w:val="004F6E10"/>
    <w:rsid w:val="00500005"/>
    <w:rsid w:val="0050088F"/>
    <w:rsid w:val="00501B12"/>
    <w:rsid w:val="00502293"/>
    <w:rsid w:val="00503C31"/>
    <w:rsid w:val="00505674"/>
    <w:rsid w:val="00506D75"/>
    <w:rsid w:val="0050718F"/>
    <w:rsid w:val="00507371"/>
    <w:rsid w:val="0051102D"/>
    <w:rsid w:val="005116FF"/>
    <w:rsid w:val="0051204A"/>
    <w:rsid w:val="00513859"/>
    <w:rsid w:val="00513C2E"/>
    <w:rsid w:val="00514D44"/>
    <w:rsid w:val="005154C2"/>
    <w:rsid w:val="00515D98"/>
    <w:rsid w:val="00515E79"/>
    <w:rsid w:val="00517861"/>
    <w:rsid w:val="00521165"/>
    <w:rsid w:val="0052139A"/>
    <w:rsid w:val="00521BE3"/>
    <w:rsid w:val="00522FF3"/>
    <w:rsid w:val="00523898"/>
    <w:rsid w:val="00525E73"/>
    <w:rsid w:val="00527D41"/>
    <w:rsid w:val="00530DB8"/>
    <w:rsid w:val="00531149"/>
    <w:rsid w:val="00532C67"/>
    <w:rsid w:val="00534020"/>
    <w:rsid w:val="00534A01"/>
    <w:rsid w:val="00536CA7"/>
    <w:rsid w:val="0054255B"/>
    <w:rsid w:val="00542F02"/>
    <w:rsid w:val="005450A4"/>
    <w:rsid w:val="00550370"/>
    <w:rsid w:val="00553260"/>
    <w:rsid w:val="005545A9"/>
    <w:rsid w:val="005547C7"/>
    <w:rsid w:val="00555091"/>
    <w:rsid w:val="005559F2"/>
    <w:rsid w:val="00555A3B"/>
    <w:rsid w:val="0055658B"/>
    <w:rsid w:val="00556D0D"/>
    <w:rsid w:val="00560336"/>
    <w:rsid w:val="00560556"/>
    <w:rsid w:val="005613CB"/>
    <w:rsid w:val="00561C01"/>
    <w:rsid w:val="00565AB6"/>
    <w:rsid w:val="0056763F"/>
    <w:rsid w:val="00571C3D"/>
    <w:rsid w:val="00575B7C"/>
    <w:rsid w:val="00575BA6"/>
    <w:rsid w:val="0057643D"/>
    <w:rsid w:val="0057684A"/>
    <w:rsid w:val="0057691C"/>
    <w:rsid w:val="00576CB5"/>
    <w:rsid w:val="005777B5"/>
    <w:rsid w:val="00577F8B"/>
    <w:rsid w:val="00580883"/>
    <w:rsid w:val="00581223"/>
    <w:rsid w:val="00581715"/>
    <w:rsid w:val="005825B4"/>
    <w:rsid w:val="0058680E"/>
    <w:rsid w:val="00587023"/>
    <w:rsid w:val="00587DF2"/>
    <w:rsid w:val="00590747"/>
    <w:rsid w:val="00591020"/>
    <w:rsid w:val="00592CB8"/>
    <w:rsid w:val="00593524"/>
    <w:rsid w:val="00594759"/>
    <w:rsid w:val="005953FF"/>
    <w:rsid w:val="005963A4"/>
    <w:rsid w:val="005967D9"/>
    <w:rsid w:val="00597ED8"/>
    <w:rsid w:val="005A1059"/>
    <w:rsid w:val="005A121B"/>
    <w:rsid w:val="005A1735"/>
    <w:rsid w:val="005A1E51"/>
    <w:rsid w:val="005A3D45"/>
    <w:rsid w:val="005A4907"/>
    <w:rsid w:val="005A52C2"/>
    <w:rsid w:val="005B128B"/>
    <w:rsid w:val="005B18CC"/>
    <w:rsid w:val="005B2CF0"/>
    <w:rsid w:val="005B3273"/>
    <w:rsid w:val="005B4264"/>
    <w:rsid w:val="005B4724"/>
    <w:rsid w:val="005B49E6"/>
    <w:rsid w:val="005B5BB6"/>
    <w:rsid w:val="005B5FDF"/>
    <w:rsid w:val="005C0C73"/>
    <w:rsid w:val="005C1447"/>
    <w:rsid w:val="005C4F05"/>
    <w:rsid w:val="005C5B99"/>
    <w:rsid w:val="005C6402"/>
    <w:rsid w:val="005C64BC"/>
    <w:rsid w:val="005C6698"/>
    <w:rsid w:val="005C7795"/>
    <w:rsid w:val="005D035E"/>
    <w:rsid w:val="005D11E2"/>
    <w:rsid w:val="005D1C6E"/>
    <w:rsid w:val="005D2F9C"/>
    <w:rsid w:val="005D3A42"/>
    <w:rsid w:val="005D4C14"/>
    <w:rsid w:val="005D611F"/>
    <w:rsid w:val="005D6DC6"/>
    <w:rsid w:val="005D7A36"/>
    <w:rsid w:val="005E0D86"/>
    <w:rsid w:val="005E1133"/>
    <w:rsid w:val="005E1D53"/>
    <w:rsid w:val="005E28DE"/>
    <w:rsid w:val="005E4126"/>
    <w:rsid w:val="005E443F"/>
    <w:rsid w:val="005E4795"/>
    <w:rsid w:val="005E6BCB"/>
    <w:rsid w:val="005F0FB0"/>
    <w:rsid w:val="005F260E"/>
    <w:rsid w:val="005F2A3E"/>
    <w:rsid w:val="005F2CA0"/>
    <w:rsid w:val="005F3B16"/>
    <w:rsid w:val="005F4367"/>
    <w:rsid w:val="005F6FF2"/>
    <w:rsid w:val="00600BB3"/>
    <w:rsid w:val="006011B6"/>
    <w:rsid w:val="00602579"/>
    <w:rsid w:val="00602F68"/>
    <w:rsid w:val="00604D93"/>
    <w:rsid w:val="006056E9"/>
    <w:rsid w:val="00605C88"/>
    <w:rsid w:val="00607B99"/>
    <w:rsid w:val="00610FDB"/>
    <w:rsid w:val="00612270"/>
    <w:rsid w:val="006131B0"/>
    <w:rsid w:val="0061501F"/>
    <w:rsid w:val="00615683"/>
    <w:rsid w:val="0061601E"/>
    <w:rsid w:val="00616863"/>
    <w:rsid w:val="00617F00"/>
    <w:rsid w:val="00620D91"/>
    <w:rsid w:val="00620D9E"/>
    <w:rsid w:val="006227B9"/>
    <w:rsid w:val="0062306F"/>
    <w:rsid w:val="00624D56"/>
    <w:rsid w:val="0062761F"/>
    <w:rsid w:val="00627A4C"/>
    <w:rsid w:val="00630032"/>
    <w:rsid w:val="006304BD"/>
    <w:rsid w:val="00631E17"/>
    <w:rsid w:val="00631E40"/>
    <w:rsid w:val="00632B5A"/>
    <w:rsid w:val="00632D08"/>
    <w:rsid w:val="00633089"/>
    <w:rsid w:val="00633CF2"/>
    <w:rsid w:val="00634D10"/>
    <w:rsid w:val="00635327"/>
    <w:rsid w:val="00637E46"/>
    <w:rsid w:val="0064101D"/>
    <w:rsid w:val="00642474"/>
    <w:rsid w:val="00642EE1"/>
    <w:rsid w:val="00643461"/>
    <w:rsid w:val="0064368C"/>
    <w:rsid w:val="00643D73"/>
    <w:rsid w:val="00644A89"/>
    <w:rsid w:val="006456A9"/>
    <w:rsid w:val="00645DFD"/>
    <w:rsid w:val="0064673D"/>
    <w:rsid w:val="00650880"/>
    <w:rsid w:val="00651953"/>
    <w:rsid w:val="00651F25"/>
    <w:rsid w:val="006531AE"/>
    <w:rsid w:val="006537D9"/>
    <w:rsid w:val="006543E3"/>
    <w:rsid w:val="006548EA"/>
    <w:rsid w:val="00657EB8"/>
    <w:rsid w:val="00660AEA"/>
    <w:rsid w:val="0066123C"/>
    <w:rsid w:val="006615A9"/>
    <w:rsid w:val="00662093"/>
    <w:rsid w:val="006620F5"/>
    <w:rsid w:val="006627B6"/>
    <w:rsid w:val="006642D5"/>
    <w:rsid w:val="0066549E"/>
    <w:rsid w:val="00667151"/>
    <w:rsid w:val="0066798A"/>
    <w:rsid w:val="0067379F"/>
    <w:rsid w:val="00673FD0"/>
    <w:rsid w:val="0067634D"/>
    <w:rsid w:val="006772FF"/>
    <w:rsid w:val="0067736C"/>
    <w:rsid w:val="0068082E"/>
    <w:rsid w:val="00680E3C"/>
    <w:rsid w:val="00685AC5"/>
    <w:rsid w:val="00685FDA"/>
    <w:rsid w:val="00686AE8"/>
    <w:rsid w:val="00691269"/>
    <w:rsid w:val="00693F56"/>
    <w:rsid w:val="00696908"/>
    <w:rsid w:val="00697D3F"/>
    <w:rsid w:val="00697F7F"/>
    <w:rsid w:val="006A01B8"/>
    <w:rsid w:val="006A7459"/>
    <w:rsid w:val="006B0078"/>
    <w:rsid w:val="006B0868"/>
    <w:rsid w:val="006B14EC"/>
    <w:rsid w:val="006B2D56"/>
    <w:rsid w:val="006B49DD"/>
    <w:rsid w:val="006B651E"/>
    <w:rsid w:val="006B7D2E"/>
    <w:rsid w:val="006B7EA3"/>
    <w:rsid w:val="006C231C"/>
    <w:rsid w:val="006C2BA8"/>
    <w:rsid w:val="006C35A8"/>
    <w:rsid w:val="006C375B"/>
    <w:rsid w:val="006C5DB0"/>
    <w:rsid w:val="006C5F51"/>
    <w:rsid w:val="006C71F4"/>
    <w:rsid w:val="006D03F9"/>
    <w:rsid w:val="006D084E"/>
    <w:rsid w:val="006D36E5"/>
    <w:rsid w:val="006D3889"/>
    <w:rsid w:val="006D3F38"/>
    <w:rsid w:val="006D40B5"/>
    <w:rsid w:val="006D5DB1"/>
    <w:rsid w:val="006D603A"/>
    <w:rsid w:val="006E0051"/>
    <w:rsid w:val="006E2022"/>
    <w:rsid w:val="006E3454"/>
    <w:rsid w:val="006E613B"/>
    <w:rsid w:val="006E6A4B"/>
    <w:rsid w:val="006E7211"/>
    <w:rsid w:val="006E7352"/>
    <w:rsid w:val="006F10CC"/>
    <w:rsid w:val="006F5179"/>
    <w:rsid w:val="006F7FAC"/>
    <w:rsid w:val="00701926"/>
    <w:rsid w:val="007023C1"/>
    <w:rsid w:val="00702413"/>
    <w:rsid w:val="00703090"/>
    <w:rsid w:val="0070331A"/>
    <w:rsid w:val="00705046"/>
    <w:rsid w:val="007050E5"/>
    <w:rsid w:val="00706AD0"/>
    <w:rsid w:val="007101E7"/>
    <w:rsid w:val="00711151"/>
    <w:rsid w:val="00711C69"/>
    <w:rsid w:val="00712F9D"/>
    <w:rsid w:val="007166D3"/>
    <w:rsid w:val="007170D8"/>
    <w:rsid w:val="00721350"/>
    <w:rsid w:val="00722A86"/>
    <w:rsid w:val="00724B5C"/>
    <w:rsid w:val="007251E7"/>
    <w:rsid w:val="007302B5"/>
    <w:rsid w:val="00730B65"/>
    <w:rsid w:val="00732150"/>
    <w:rsid w:val="007323BB"/>
    <w:rsid w:val="00733543"/>
    <w:rsid w:val="007350DB"/>
    <w:rsid w:val="007355C5"/>
    <w:rsid w:val="00735F8E"/>
    <w:rsid w:val="00736DC6"/>
    <w:rsid w:val="0073701E"/>
    <w:rsid w:val="00737338"/>
    <w:rsid w:val="007373EA"/>
    <w:rsid w:val="00740033"/>
    <w:rsid w:val="00741D04"/>
    <w:rsid w:val="00741D0A"/>
    <w:rsid w:val="00741D23"/>
    <w:rsid w:val="00742A14"/>
    <w:rsid w:val="007434A8"/>
    <w:rsid w:val="00745A01"/>
    <w:rsid w:val="007473E0"/>
    <w:rsid w:val="00747B01"/>
    <w:rsid w:val="007556E8"/>
    <w:rsid w:val="0076001F"/>
    <w:rsid w:val="00760B0B"/>
    <w:rsid w:val="00762742"/>
    <w:rsid w:val="00762DE6"/>
    <w:rsid w:val="00765B9A"/>
    <w:rsid w:val="00765CA0"/>
    <w:rsid w:val="00767D24"/>
    <w:rsid w:val="007700FD"/>
    <w:rsid w:val="00770695"/>
    <w:rsid w:val="00771AF9"/>
    <w:rsid w:val="00773B34"/>
    <w:rsid w:val="007749F8"/>
    <w:rsid w:val="007755EB"/>
    <w:rsid w:val="0077612C"/>
    <w:rsid w:val="00777C68"/>
    <w:rsid w:val="0078120E"/>
    <w:rsid w:val="007816A5"/>
    <w:rsid w:val="00781B1C"/>
    <w:rsid w:val="00781FFE"/>
    <w:rsid w:val="00782B54"/>
    <w:rsid w:val="00783034"/>
    <w:rsid w:val="007837DF"/>
    <w:rsid w:val="00783F81"/>
    <w:rsid w:val="007849F8"/>
    <w:rsid w:val="00787320"/>
    <w:rsid w:val="00791126"/>
    <w:rsid w:val="007935B8"/>
    <w:rsid w:val="00794DEC"/>
    <w:rsid w:val="007953B5"/>
    <w:rsid w:val="00795F0E"/>
    <w:rsid w:val="00797BCC"/>
    <w:rsid w:val="00797C38"/>
    <w:rsid w:val="007A1507"/>
    <w:rsid w:val="007A3A82"/>
    <w:rsid w:val="007A3CBC"/>
    <w:rsid w:val="007A4194"/>
    <w:rsid w:val="007A4C23"/>
    <w:rsid w:val="007A6207"/>
    <w:rsid w:val="007A64AA"/>
    <w:rsid w:val="007A7757"/>
    <w:rsid w:val="007A7BFB"/>
    <w:rsid w:val="007B07E9"/>
    <w:rsid w:val="007B14D8"/>
    <w:rsid w:val="007B1848"/>
    <w:rsid w:val="007B1EA2"/>
    <w:rsid w:val="007B29E5"/>
    <w:rsid w:val="007B4E31"/>
    <w:rsid w:val="007C0876"/>
    <w:rsid w:val="007C295C"/>
    <w:rsid w:val="007C3320"/>
    <w:rsid w:val="007C3DA7"/>
    <w:rsid w:val="007C4A61"/>
    <w:rsid w:val="007C5523"/>
    <w:rsid w:val="007C58E2"/>
    <w:rsid w:val="007C6FF4"/>
    <w:rsid w:val="007D3B64"/>
    <w:rsid w:val="007D47F3"/>
    <w:rsid w:val="007D4F15"/>
    <w:rsid w:val="007D5576"/>
    <w:rsid w:val="007D6637"/>
    <w:rsid w:val="007D7B43"/>
    <w:rsid w:val="007E0399"/>
    <w:rsid w:val="007E108F"/>
    <w:rsid w:val="007E4D48"/>
    <w:rsid w:val="007E5365"/>
    <w:rsid w:val="007E5EFF"/>
    <w:rsid w:val="007E7180"/>
    <w:rsid w:val="007F0B9E"/>
    <w:rsid w:val="007F1002"/>
    <w:rsid w:val="007F2087"/>
    <w:rsid w:val="007F37ED"/>
    <w:rsid w:val="007F560B"/>
    <w:rsid w:val="007F75B4"/>
    <w:rsid w:val="007F7A3A"/>
    <w:rsid w:val="007F7F4B"/>
    <w:rsid w:val="008003A3"/>
    <w:rsid w:val="00800DF2"/>
    <w:rsid w:val="00800FD2"/>
    <w:rsid w:val="0080146E"/>
    <w:rsid w:val="008017ED"/>
    <w:rsid w:val="0080381F"/>
    <w:rsid w:val="00803B51"/>
    <w:rsid w:val="0080516A"/>
    <w:rsid w:val="00805C12"/>
    <w:rsid w:val="00805D38"/>
    <w:rsid w:val="00806172"/>
    <w:rsid w:val="008067BF"/>
    <w:rsid w:val="008067C4"/>
    <w:rsid w:val="00807654"/>
    <w:rsid w:val="00810380"/>
    <w:rsid w:val="00811D0B"/>
    <w:rsid w:val="00812C02"/>
    <w:rsid w:val="00813C54"/>
    <w:rsid w:val="008142CC"/>
    <w:rsid w:val="00814D3C"/>
    <w:rsid w:val="008151D9"/>
    <w:rsid w:val="0081664A"/>
    <w:rsid w:val="0081713A"/>
    <w:rsid w:val="008200F8"/>
    <w:rsid w:val="00820BC5"/>
    <w:rsid w:val="00824C3C"/>
    <w:rsid w:val="00824F6D"/>
    <w:rsid w:val="008250C1"/>
    <w:rsid w:val="008253DB"/>
    <w:rsid w:val="00826B48"/>
    <w:rsid w:val="00827856"/>
    <w:rsid w:val="00827DE9"/>
    <w:rsid w:val="00830025"/>
    <w:rsid w:val="00831FCC"/>
    <w:rsid w:val="00832439"/>
    <w:rsid w:val="0083513D"/>
    <w:rsid w:val="008361B9"/>
    <w:rsid w:val="00836B4A"/>
    <w:rsid w:val="008372F8"/>
    <w:rsid w:val="0084014D"/>
    <w:rsid w:val="00840B3C"/>
    <w:rsid w:val="00841CF8"/>
    <w:rsid w:val="00843FFA"/>
    <w:rsid w:val="00844C2A"/>
    <w:rsid w:val="008452DA"/>
    <w:rsid w:val="008458E8"/>
    <w:rsid w:val="0084653C"/>
    <w:rsid w:val="008501BC"/>
    <w:rsid w:val="008514CF"/>
    <w:rsid w:val="00853774"/>
    <w:rsid w:val="00854A04"/>
    <w:rsid w:val="00856A87"/>
    <w:rsid w:val="008603B7"/>
    <w:rsid w:val="008606D3"/>
    <w:rsid w:val="00861D4D"/>
    <w:rsid w:val="00861D8B"/>
    <w:rsid w:val="0086551E"/>
    <w:rsid w:val="00866CD6"/>
    <w:rsid w:val="00870297"/>
    <w:rsid w:val="008723DF"/>
    <w:rsid w:val="00873451"/>
    <w:rsid w:val="008743DF"/>
    <w:rsid w:val="00875536"/>
    <w:rsid w:val="00881E48"/>
    <w:rsid w:val="00882640"/>
    <w:rsid w:val="00884BE7"/>
    <w:rsid w:val="008871FB"/>
    <w:rsid w:val="00887995"/>
    <w:rsid w:val="00887E13"/>
    <w:rsid w:val="00890489"/>
    <w:rsid w:val="00891049"/>
    <w:rsid w:val="00891703"/>
    <w:rsid w:val="00892077"/>
    <w:rsid w:val="00892C71"/>
    <w:rsid w:val="008930DF"/>
    <w:rsid w:val="008930FA"/>
    <w:rsid w:val="0089394B"/>
    <w:rsid w:val="00894AF4"/>
    <w:rsid w:val="00894C6F"/>
    <w:rsid w:val="0089525D"/>
    <w:rsid w:val="00896297"/>
    <w:rsid w:val="0089655B"/>
    <w:rsid w:val="00896FFA"/>
    <w:rsid w:val="008974DA"/>
    <w:rsid w:val="008A042D"/>
    <w:rsid w:val="008A0A2C"/>
    <w:rsid w:val="008A301D"/>
    <w:rsid w:val="008A3C78"/>
    <w:rsid w:val="008A3E7C"/>
    <w:rsid w:val="008A4558"/>
    <w:rsid w:val="008A5F2C"/>
    <w:rsid w:val="008A6AEC"/>
    <w:rsid w:val="008A7E0E"/>
    <w:rsid w:val="008B1F20"/>
    <w:rsid w:val="008B2D29"/>
    <w:rsid w:val="008B56EB"/>
    <w:rsid w:val="008B777E"/>
    <w:rsid w:val="008C12CE"/>
    <w:rsid w:val="008C3412"/>
    <w:rsid w:val="008C3924"/>
    <w:rsid w:val="008C4CA1"/>
    <w:rsid w:val="008C5ABB"/>
    <w:rsid w:val="008C7181"/>
    <w:rsid w:val="008C7A61"/>
    <w:rsid w:val="008D0AB3"/>
    <w:rsid w:val="008D1663"/>
    <w:rsid w:val="008D36F7"/>
    <w:rsid w:val="008D6EB5"/>
    <w:rsid w:val="008D7B53"/>
    <w:rsid w:val="008E0D51"/>
    <w:rsid w:val="008E12D3"/>
    <w:rsid w:val="008E4BA8"/>
    <w:rsid w:val="008E666E"/>
    <w:rsid w:val="008E6785"/>
    <w:rsid w:val="008F201D"/>
    <w:rsid w:val="008F24E0"/>
    <w:rsid w:val="008F5331"/>
    <w:rsid w:val="008F6935"/>
    <w:rsid w:val="009047C3"/>
    <w:rsid w:val="00904A6C"/>
    <w:rsid w:val="00907669"/>
    <w:rsid w:val="0091092F"/>
    <w:rsid w:val="00911EC8"/>
    <w:rsid w:val="009121E5"/>
    <w:rsid w:val="00913777"/>
    <w:rsid w:val="009144B5"/>
    <w:rsid w:val="00916D15"/>
    <w:rsid w:val="0092015E"/>
    <w:rsid w:val="0092038D"/>
    <w:rsid w:val="00920666"/>
    <w:rsid w:val="00920A46"/>
    <w:rsid w:val="00920E76"/>
    <w:rsid w:val="00923675"/>
    <w:rsid w:val="0092449D"/>
    <w:rsid w:val="0092483C"/>
    <w:rsid w:val="00924B64"/>
    <w:rsid w:val="00925AA0"/>
    <w:rsid w:val="00926786"/>
    <w:rsid w:val="00927BFE"/>
    <w:rsid w:val="00931456"/>
    <w:rsid w:val="00931892"/>
    <w:rsid w:val="0093260A"/>
    <w:rsid w:val="0093265A"/>
    <w:rsid w:val="00933D2E"/>
    <w:rsid w:val="00934F91"/>
    <w:rsid w:val="00935B44"/>
    <w:rsid w:val="00936899"/>
    <w:rsid w:val="0093787F"/>
    <w:rsid w:val="00940191"/>
    <w:rsid w:val="00940516"/>
    <w:rsid w:val="00942AC4"/>
    <w:rsid w:val="00942C1F"/>
    <w:rsid w:val="00943BA1"/>
    <w:rsid w:val="009441E4"/>
    <w:rsid w:val="00945972"/>
    <w:rsid w:val="00946116"/>
    <w:rsid w:val="0094658D"/>
    <w:rsid w:val="009473D2"/>
    <w:rsid w:val="009538C3"/>
    <w:rsid w:val="00954880"/>
    <w:rsid w:val="00954A45"/>
    <w:rsid w:val="00955146"/>
    <w:rsid w:val="009557BE"/>
    <w:rsid w:val="009563C5"/>
    <w:rsid w:val="00956E7C"/>
    <w:rsid w:val="00956FF1"/>
    <w:rsid w:val="00960E72"/>
    <w:rsid w:val="00960EA9"/>
    <w:rsid w:val="00960F06"/>
    <w:rsid w:val="00960FA7"/>
    <w:rsid w:val="00962200"/>
    <w:rsid w:val="009631E0"/>
    <w:rsid w:val="00965C05"/>
    <w:rsid w:val="00970E94"/>
    <w:rsid w:val="00971FDB"/>
    <w:rsid w:val="00973A91"/>
    <w:rsid w:val="00974CF2"/>
    <w:rsid w:val="0097742E"/>
    <w:rsid w:val="00977F81"/>
    <w:rsid w:val="00980180"/>
    <w:rsid w:val="009805D7"/>
    <w:rsid w:val="0098183A"/>
    <w:rsid w:val="00981FC8"/>
    <w:rsid w:val="00984DA3"/>
    <w:rsid w:val="00985142"/>
    <w:rsid w:val="00985269"/>
    <w:rsid w:val="009854C9"/>
    <w:rsid w:val="00987039"/>
    <w:rsid w:val="00990BE3"/>
    <w:rsid w:val="00990E99"/>
    <w:rsid w:val="00991C74"/>
    <w:rsid w:val="009946C3"/>
    <w:rsid w:val="00994B51"/>
    <w:rsid w:val="00994DC3"/>
    <w:rsid w:val="009952B1"/>
    <w:rsid w:val="009952E5"/>
    <w:rsid w:val="009955BE"/>
    <w:rsid w:val="0099628F"/>
    <w:rsid w:val="009A0170"/>
    <w:rsid w:val="009A2865"/>
    <w:rsid w:val="009A4DBC"/>
    <w:rsid w:val="009A7A9F"/>
    <w:rsid w:val="009B0CAD"/>
    <w:rsid w:val="009B1A89"/>
    <w:rsid w:val="009B2C22"/>
    <w:rsid w:val="009B4515"/>
    <w:rsid w:val="009B541A"/>
    <w:rsid w:val="009B6146"/>
    <w:rsid w:val="009B6318"/>
    <w:rsid w:val="009B72C6"/>
    <w:rsid w:val="009B7A3E"/>
    <w:rsid w:val="009C0853"/>
    <w:rsid w:val="009C3DC5"/>
    <w:rsid w:val="009C4EB0"/>
    <w:rsid w:val="009C5B06"/>
    <w:rsid w:val="009C67DC"/>
    <w:rsid w:val="009D0F7C"/>
    <w:rsid w:val="009D3144"/>
    <w:rsid w:val="009D59FA"/>
    <w:rsid w:val="009D5BC3"/>
    <w:rsid w:val="009D5F7B"/>
    <w:rsid w:val="009D7526"/>
    <w:rsid w:val="009D7DA4"/>
    <w:rsid w:val="009E043C"/>
    <w:rsid w:val="009E062D"/>
    <w:rsid w:val="009E0C49"/>
    <w:rsid w:val="009E519B"/>
    <w:rsid w:val="009E6E15"/>
    <w:rsid w:val="009F0EE2"/>
    <w:rsid w:val="009F1749"/>
    <w:rsid w:val="009F1D92"/>
    <w:rsid w:val="009F20F5"/>
    <w:rsid w:val="009F2825"/>
    <w:rsid w:val="009F4C57"/>
    <w:rsid w:val="009F59CA"/>
    <w:rsid w:val="00A00AC3"/>
    <w:rsid w:val="00A00E6D"/>
    <w:rsid w:val="00A01EB3"/>
    <w:rsid w:val="00A026F2"/>
    <w:rsid w:val="00A027EF"/>
    <w:rsid w:val="00A05BD5"/>
    <w:rsid w:val="00A063A5"/>
    <w:rsid w:val="00A0655B"/>
    <w:rsid w:val="00A131F7"/>
    <w:rsid w:val="00A142CF"/>
    <w:rsid w:val="00A143AA"/>
    <w:rsid w:val="00A1632F"/>
    <w:rsid w:val="00A20FC5"/>
    <w:rsid w:val="00A24137"/>
    <w:rsid w:val="00A24532"/>
    <w:rsid w:val="00A2455D"/>
    <w:rsid w:val="00A2536E"/>
    <w:rsid w:val="00A268BF"/>
    <w:rsid w:val="00A27642"/>
    <w:rsid w:val="00A27D25"/>
    <w:rsid w:val="00A302BB"/>
    <w:rsid w:val="00A30488"/>
    <w:rsid w:val="00A307B5"/>
    <w:rsid w:val="00A308E3"/>
    <w:rsid w:val="00A30C11"/>
    <w:rsid w:val="00A34CFD"/>
    <w:rsid w:val="00A3567C"/>
    <w:rsid w:val="00A35F95"/>
    <w:rsid w:val="00A36629"/>
    <w:rsid w:val="00A3696E"/>
    <w:rsid w:val="00A42941"/>
    <w:rsid w:val="00A4350B"/>
    <w:rsid w:val="00A451AB"/>
    <w:rsid w:val="00A45214"/>
    <w:rsid w:val="00A456AE"/>
    <w:rsid w:val="00A518DF"/>
    <w:rsid w:val="00A527F1"/>
    <w:rsid w:val="00A53D88"/>
    <w:rsid w:val="00A55073"/>
    <w:rsid w:val="00A553F5"/>
    <w:rsid w:val="00A55547"/>
    <w:rsid w:val="00A55961"/>
    <w:rsid w:val="00A55A44"/>
    <w:rsid w:val="00A55D0F"/>
    <w:rsid w:val="00A5734F"/>
    <w:rsid w:val="00A57895"/>
    <w:rsid w:val="00A60312"/>
    <w:rsid w:val="00A60896"/>
    <w:rsid w:val="00A624A5"/>
    <w:rsid w:val="00A631FA"/>
    <w:rsid w:val="00A641B4"/>
    <w:rsid w:val="00A651C8"/>
    <w:rsid w:val="00A65339"/>
    <w:rsid w:val="00A675E8"/>
    <w:rsid w:val="00A67868"/>
    <w:rsid w:val="00A67EE0"/>
    <w:rsid w:val="00A70360"/>
    <w:rsid w:val="00A70B37"/>
    <w:rsid w:val="00A718AD"/>
    <w:rsid w:val="00A71F05"/>
    <w:rsid w:val="00A7236B"/>
    <w:rsid w:val="00A7455A"/>
    <w:rsid w:val="00A769E8"/>
    <w:rsid w:val="00A76A3E"/>
    <w:rsid w:val="00A813DA"/>
    <w:rsid w:val="00A8259E"/>
    <w:rsid w:val="00A8290A"/>
    <w:rsid w:val="00A8558D"/>
    <w:rsid w:val="00A87ECB"/>
    <w:rsid w:val="00A90325"/>
    <w:rsid w:val="00A91382"/>
    <w:rsid w:val="00A91782"/>
    <w:rsid w:val="00A91882"/>
    <w:rsid w:val="00A931BB"/>
    <w:rsid w:val="00A93690"/>
    <w:rsid w:val="00A94366"/>
    <w:rsid w:val="00A9589D"/>
    <w:rsid w:val="00A96C5E"/>
    <w:rsid w:val="00A97346"/>
    <w:rsid w:val="00A97839"/>
    <w:rsid w:val="00AA1144"/>
    <w:rsid w:val="00AA1A06"/>
    <w:rsid w:val="00AA2783"/>
    <w:rsid w:val="00AA39E5"/>
    <w:rsid w:val="00AA5451"/>
    <w:rsid w:val="00AA61C3"/>
    <w:rsid w:val="00AA6D26"/>
    <w:rsid w:val="00AB04EF"/>
    <w:rsid w:val="00AB11DC"/>
    <w:rsid w:val="00AB2F95"/>
    <w:rsid w:val="00AB4273"/>
    <w:rsid w:val="00AB44FD"/>
    <w:rsid w:val="00AB53BC"/>
    <w:rsid w:val="00AB5956"/>
    <w:rsid w:val="00AC06EC"/>
    <w:rsid w:val="00AC1A2F"/>
    <w:rsid w:val="00AC1E0D"/>
    <w:rsid w:val="00AC3861"/>
    <w:rsid w:val="00AC5373"/>
    <w:rsid w:val="00AC5C10"/>
    <w:rsid w:val="00AC5E82"/>
    <w:rsid w:val="00AD0CD9"/>
    <w:rsid w:val="00AD23C5"/>
    <w:rsid w:val="00AD351B"/>
    <w:rsid w:val="00AD4997"/>
    <w:rsid w:val="00AD66F8"/>
    <w:rsid w:val="00AE0044"/>
    <w:rsid w:val="00AE0109"/>
    <w:rsid w:val="00AE16C4"/>
    <w:rsid w:val="00AE1755"/>
    <w:rsid w:val="00AE180D"/>
    <w:rsid w:val="00AE2031"/>
    <w:rsid w:val="00AE4A75"/>
    <w:rsid w:val="00AE4FAA"/>
    <w:rsid w:val="00AE5CCF"/>
    <w:rsid w:val="00AF05DD"/>
    <w:rsid w:val="00AF0927"/>
    <w:rsid w:val="00AF1836"/>
    <w:rsid w:val="00AF24DE"/>
    <w:rsid w:val="00AF2956"/>
    <w:rsid w:val="00AF3892"/>
    <w:rsid w:val="00AF49FA"/>
    <w:rsid w:val="00AF4B4C"/>
    <w:rsid w:val="00AF4E15"/>
    <w:rsid w:val="00AF4E63"/>
    <w:rsid w:val="00AF765A"/>
    <w:rsid w:val="00B01814"/>
    <w:rsid w:val="00B02396"/>
    <w:rsid w:val="00B02459"/>
    <w:rsid w:val="00B04327"/>
    <w:rsid w:val="00B04B49"/>
    <w:rsid w:val="00B04C2A"/>
    <w:rsid w:val="00B06BB1"/>
    <w:rsid w:val="00B072EB"/>
    <w:rsid w:val="00B07456"/>
    <w:rsid w:val="00B12417"/>
    <w:rsid w:val="00B13F69"/>
    <w:rsid w:val="00B140FF"/>
    <w:rsid w:val="00B15857"/>
    <w:rsid w:val="00B16250"/>
    <w:rsid w:val="00B17165"/>
    <w:rsid w:val="00B17E13"/>
    <w:rsid w:val="00B20BEC"/>
    <w:rsid w:val="00B210F3"/>
    <w:rsid w:val="00B22195"/>
    <w:rsid w:val="00B238CA"/>
    <w:rsid w:val="00B25CBF"/>
    <w:rsid w:val="00B276E1"/>
    <w:rsid w:val="00B27AE0"/>
    <w:rsid w:val="00B300F6"/>
    <w:rsid w:val="00B307F1"/>
    <w:rsid w:val="00B3139C"/>
    <w:rsid w:val="00B32234"/>
    <w:rsid w:val="00B331EB"/>
    <w:rsid w:val="00B3373F"/>
    <w:rsid w:val="00B35878"/>
    <w:rsid w:val="00B429E1"/>
    <w:rsid w:val="00B42B9D"/>
    <w:rsid w:val="00B42D04"/>
    <w:rsid w:val="00B4419D"/>
    <w:rsid w:val="00B516C2"/>
    <w:rsid w:val="00B52093"/>
    <w:rsid w:val="00B52D1C"/>
    <w:rsid w:val="00B53FA8"/>
    <w:rsid w:val="00B5574D"/>
    <w:rsid w:val="00B561EF"/>
    <w:rsid w:val="00B57985"/>
    <w:rsid w:val="00B57FD3"/>
    <w:rsid w:val="00B6293E"/>
    <w:rsid w:val="00B62F71"/>
    <w:rsid w:val="00B63A1B"/>
    <w:rsid w:val="00B63D6D"/>
    <w:rsid w:val="00B6451C"/>
    <w:rsid w:val="00B647A3"/>
    <w:rsid w:val="00B66844"/>
    <w:rsid w:val="00B679D2"/>
    <w:rsid w:val="00B67C93"/>
    <w:rsid w:val="00B70A7F"/>
    <w:rsid w:val="00B71D36"/>
    <w:rsid w:val="00B71E32"/>
    <w:rsid w:val="00B720CD"/>
    <w:rsid w:val="00B72BBC"/>
    <w:rsid w:val="00B72DEA"/>
    <w:rsid w:val="00B72EAE"/>
    <w:rsid w:val="00B74DF6"/>
    <w:rsid w:val="00B769D8"/>
    <w:rsid w:val="00B82EDA"/>
    <w:rsid w:val="00B83A90"/>
    <w:rsid w:val="00B83B93"/>
    <w:rsid w:val="00B862D2"/>
    <w:rsid w:val="00B870D1"/>
    <w:rsid w:val="00B927F4"/>
    <w:rsid w:val="00B93212"/>
    <w:rsid w:val="00B932AE"/>
    <w:rsid w:val="00B93FD3"/>
    <w:rsid w:val="00B948B5"/>
    <w:rsid w:val="00B94A8B"/>
    <w:rsid w:val="00B94CC4"/>
    <w:rsid w:val="00B95230"/>
    <w:rsid w:val="00BA0069"/>
    <w:rsid w:val="00BA1BE6"/>
    <w:rsid w:val="00BA1CC4"/>
    <w:rsid w:val="00BA1F39"/>
    <w:rsid w:val="00BA209B"/>
    <w:rsid w:val="00BA2508"/>
    <w:rsid w:val="00BA5D7B"/>
    <w:rsid w:val="00BA616F"/>
    <w:rsid w:val="00BA7EDA"/>
    <w:rsid w:val="00BB04CB"/>
    <w:rsid w:val="00BB2173"/>
    <w:rsid w:val="00BB28E9"/>
    <w:rsid w:val="00BB2CFF"/>
    <w:rsid w:val="00BB328A"/>
    <w:rsid w:val="00BB4F4C"/>
    <w:rsid w:val="00BB60B1"/>
    <w:rsid w:val="00BC00E0"/>
    <w:rsid w:val="00BC0D54"/>
    <w:rsid w:val="00BC1668"/>
    <w:rsid w:val="00BC1A08"/>
    <w:rsid w:val="00BC2667"/>
    <w:rsid w:val="00BC2E9F"/>
    <w:rsid w:val="00BC3B49"/>
    <w:rsid w:val="00BC3F97"/>
    <w:rsid w:val="00BC5CF3"/>
    <w:rsid w:val="00BC66FE"/>
    <w:rsid w:val="00BD396B"/>
    <w:rsid w:val="00BD4403"/>
    <w:rsid w:val="00BD4A8B"/>
    <w:rsid w:val="00BD62F0"/>
    <w:rsid w:val="00BE2549"/>
    <w:rsid w:val="00BE4B82"/>
    <w:rsid w:val="00BE4D52"/>
    <w:rsid w:val="00BE7B38"/>
    <w:rsid w:val="00BE7E10"/>
    <w:rsid w:val="00BF08A1"/>
    <w:rsid w:val="00BF19E3"/>
    <w:rsid w:val="00BF2071"/>
    <w:rsid w:val="00BF2947"/>
    <w:rsid w:val="00BF43F9"/>
    <w:rsid w:val="00BF4DCA"/>
    <w:rsid w:val="00BF7B6D"/>
    <w:rsid w:val="00C00E30"/>
    <w:rsid w:val="00C01458"/>
    <w:rsid w:val="00C02359"/>
    <w:rsid w:val="00C0243F"/>
    <w:rsid w:val="00C03218"/>
    <w:rsid w:val="00C03675"/>
    <w:rsid w:val="00C03B59"/>
    <w:rsid w:val="00C04E33"/>
    <w:rsid w:val="00C054D6"/>
    <w:rsid w:val="00C0602D"/>
    <w:rsid w:val="00C11719"/>
    <w:rsid w:val="00C14B57"/>
    <w:rsid w:val="00C14B5A"/>
    <w:rsid w:val="00C14F47"/>
    <w:rsid w:val="00C150C0"/>
    <w:rsid w:val="00C15F82"/>
    <w:rsid w:val="00C17E0D"/>
    <w:rsid w:val="00C22BB5"/>
    <w:rsid w:val="00C242F9"/>
    <w:rsid w:val="00C249AB"/>
    <w:rsid w:val="00C25AFF"/>
    <w:rsid w:val="00C25BEA"/>
    <w:rsid w:val="00C30095"/>
    <w:rsid w:val="00C3213A"/>
    <w:rsid w:val="00C338B3"/>
    <w:rsid w:val="00C37792"/>
    <w:rsid w:val="00C40422"/>
    <w:rsid w:val="00C41D19"/>
    <w:rsid w:val="00C436ED"/>
    <w:rsid w:val="00C44C2A"/>
    <w:rsid w:val="00C45A1A"/>
    <w:rsid w:val="00C45DA3"/>
    <w:rsid w:val="00C46ABF"/>
    <w:rsid w:val="00C47498"/>
    <w:rsid w:val="00C474C4"/>
    <w:rsid w:val="00C47718"/>
    <w:rsid w:val="00C506AA"/>
    <w:rsid w:val="00C51C55"/>
    <w:rsid w:val="00C51FF3"/>
    <w:rsid w:val="00C52E8A"/>
    <w:rsid w:val="00C53857"/>
    <w:rsid w:val="00C53F6C"/>
    <w:rsid w:val="00C543CF"/>
    <w:rsid w:val="00C54711"/>
    <w:rsid w:val="00C57E3A"/>
    <w:rsid w:val="00C60315"/>
    <w:rsid w:val="00C63BCD"/>
    <w:rsid w:val="00C668BA"/>
    <w:rsid w:val="00C66DCA"/>
    <w:rsid w:val="00C70E1C"/>
    <w:rsid w:val="00C73282"/>
    <w:rsid w:val="00C760E4"/>
    <w:rsid w:val="00C7762B"/>
    <w:rsid w:val="00C80070"/>
    <w:rsid w:val="00C80097"/>
    <w:rsid w:val="00C81264"/>
    <w:rsid w:val="00C81A97"/>
    <w:rsid w:val="00C81BB2"/>
    <w:rsid w:val="00C82AC7"/>
    <w:rsid w:val="00C85805"/>
    <w:rsid w:val="00C85F6A"/>
    <w:rsid w:val="00C86BDA"/>
    <w:rsid w:val="00C911BA"/>
    <w:rsid w:val="00C917C5"/>
    <w:rsid w:val="00C91873"/>
    <w:rsid w:val="00C91CCD"/>
    <w:rsid w:val="00C92E23"/>
    <w:rsid w:val="00C92F41"/>
    <w:rsid w:val="00C93590"/>
    <w:rsid w:val="00C96B72"/>
    <w:rsid w:val="00CA140F"/>
    <w:rsid w:val="00CA1DDD"/>
    <w:rsid w:val="00CA32D0"/>
    <w:rsid w:val="00CA36A0"/>
    <w:rsid w:val="00CA3A74"/>
    <w:rsid w:val="00CA43E4"/>
    <w:rsid w:val="00CB0709"/>
    <w:rsid w:val="00CB0757"/>
    <w:rsid w:val="00CB0C78"/>
    <w:rsid w:val="00CB185C"/>
    <w:rsid w:val="00CB28C1"/>
    <w:rsid w:val="00CB29F5"/>
    <w:rsid w:val="00CB2A49"/>
    <w:rsid w:val="00CB2EC1"/>
    <w:rsid w:val="00CB56AB"/>
    <w:rsid w:val="00CB6D1B"/>
    <w:rsid w:val="00CC2A9F"/>
    <w:rsid w:val="00CC2C2F"/>
    <w:rsid w:val="00CC2D69"/>
    <w:rsid w:val="00CC395E"/>
    <w:rsid w:val="00CC511F"/>
    <w:rsid w:val="00CD0248"/>
    <w:rsid w:val="00CD0D48"/>
    <w:rsid w:val="00CD0FE3"/>
    <w:rsid w:val="00CD175D"/>
    <w:rsid w:val="00CD1FAD"/>
    <w:rsid w:val="00CD1FD0"/>
    <w:rsid w:val="00CD338A"/>
    <w:rsid w:val="00CD3B0C"/>
    <w:rsid w:val="00CD5288"/>
    <w:rsid w:val="00CD77D2"/>
    <w:rsid w:val="00CE11F5"/>
    <w:rsid w:val="00CE284E"/>
    <w:rsid w:val="00CE30EE"/>
    <w:rsid w:val="00CE355D"/>
    <w:rsid w:val="00CE3E30"/>
    <w:rsid w:val="00CE4BE0"/>
    <w:rsid w:val="00CE54DB"/>
    <w:rsid w:val="00CE7150"/>
    <w:rsid w:val="00CE7213"/>
    <w:rsid w:val="00CF054D"/>
    <w:rsid w:val="00CF080C"/>
    <w:rsid w:val="00CF2CE0"/>
    <w:rsid w:val="00CF2D72"/>
    <w:rsid w:val="00CF5755"/>
    <w:rsid w:val="00CF5A1F"/>
    <w:rsid w:val="00CF69D3"/>
    <w:rsid w:val="00CF6A2D"/>
    <w:rsid w:val="00CF7B15"/>
    <w:rsid w:val="00D0096B"/>
    <w:rsid w:val="00D05D56"/>
    <w:rsid w:val="00D061BB"/>
    <w:rsid w:val="00D06348"/>
    <w:rsid w:val="00D06D28"/>
    <w:rsid w:val="00D0715C"/>
    <w:rsid w:val="00D1032C"/>
    <w:rsid w:val="00D11AAE"/>
    <w:rsid w:val="00D122AC"/>
    <w:rsid w:val="00D12F30"/>
    <w:rsid w:val="00D13517"/>
    <w:rsid w:val="00D13E37"/>
    <w:rsid w:val="00D1476A"/>
    <w:rsid w:val="00D15C9F"/>
    <w:rsid w:val="00D1614B"/>
    <w:rsid w:val="00D174E0"/>
    <w:rsid w:val="00D17522"/>
    <w:rsid w:val="00D17D2F"/>
    <w:rsid w:val="00D22145"/>
    <w:rsid w:val="00D224A8"/>
    <w:rsid w:val="00D22ABD"/>
    <w:rsid w:val="00D23AC9"/>
    <w:rsid w:val="00D23B93"/>
    <w:rsid w:val="00D27ACE"/>
    <w:rsid w:val="00D27DA4"/>
    <w:rsid w:val="00D31A7D"/>
    <w:rsid w:val="00D32652"/>
    <w:rsid w:val="00D3278E"/>
    <w:rsid w:val="00D33462"/>
    <w:rsid w:val="00D34039"/>
    <w:rsid w:val="00D341A5"/>
    <w:rsid w:val="00D3430B"/>
    <w:rsid w:val="00D3468C"/>
    <w:rsid w:val="00D3491C"/>
    <w:rsid w:val="00D34EFB"/>
    <w:rsid w:val="00D352B3"/>
    <w:rsid w:val="00D357B1"/>
    <w:rsid w:val="00D36E0E"/>
    <w:rsid w:val="00D36FAA"/>
    <w:rsid w:val="00D37390"/>
    <w:rsid w:val="00D40187"/>
    <w:rsid w:val="00D4023D"/>
    <w:rsid w:val="00D4038D"/>
    <w:rsid w:val="00D41BF6"/>
    <w:rsid w:val="00D4567C"/>
    <w:rsid w:val="00D46497"/>
    <w:rsid w:val="00D47C58"/>
    <w:rsid w:val="00D47F80"/>
    <w:rsid w:val="00D512DC"/>
    <w:rsid w:val="00D512DF"/>
    <w:rsid w:val="00D51E93"/>
    <w:rsid w:val="00D52481"/>
    <w:rsid w:val="00D5341A"/>
    <w:rsid w:val="00D539F7"/>
    <w:rsid w:val="00D54526"/>
    <w:rsid w:val="00D54B41"/>
    <w:rsid w:val="00D566C5"/>
    <w:rsid w:val="00D56865"/>
    <w:rsid w:val="00D6244F"/>
    <w:rsid w:val="00D63F05"/>
    <w:rsid w:val="00D6653F"/>
    <w:rsid w:val="00D668BC"/>
    <w:rsid w:val="00D7329F"/>
    <w:rsid w:val="00D7341B"/>
    <w:rsid w:val="00D73A53"/>
    <w:rsid w:val="00D74F81"/>
    <w:rsid w:val="00D76043"/>
    <w:rsid w:val="00D761DE"/>
    <w:rsid w:val="00D7722F"/>
    <w:rsid w:val="00D7729F"/>
    <w:rsid w:val="00D77601"/>
    <w:rsid w:val="00D77F0B"/>
    <w:rsid w:val="00D854DF"/>
    <w:rsid w:val="00D858D2"/>
    <w:rsid w:val="00D871EF"/>
    <w:rsid w:val="00D90648"/>
    <w:rsid w:val="00D937C0"/>
    <w:rsid w:val="00D93BD7"/>
    <w:rsid w:val="00D9452C"/>
    <w:rsid w:val="00D94AB5"/>
    <w:rsid w:val="00D952F8"/>
    <w:rsid w:val="00D9547E"/>
    <w:rsid w:val="00D95BDC"/>
    <w:rsid w:val="00D965F6"/>
    <w:rsid w:val="00D96913"/>
    <w:rsid w:val="00DA029A"/>
    <w:rsid w:val="00DA10FC"/>
    <w:rsid w:val="00DA1F34"/>
    <w:rsid w:val="00DA2564"/>
    <w:rsid w:val="00DA4D78"/>
    <w:rsid w:val="00DA6168"/>
    <w:rsid w:val="00DA6842"/>
    <w:rsid w:val="00DB0EB1"/>
    <w:rsid w:val="00DB4F45"/>
    <w:rsid w:val="00DB514F"/>
    <w:rsid w:val="00DB52EF"/>
    <w:rsid w:val="00DB635F"/>
    <w:rsid w:val="00DB7FE6"/>
    <w:rsid w:val="00DC12F9"/>
    <w:rsid w:val="00DC29B0"/>
    <w:rsid w:val="00DC2E16"/>
    <w:rsid w:val="00DC4DC5"/>
    <w:rsid w:val="00DC5466"/>
    <w:rsid w:val="00DC5ED3"/>
    <w:rsid w:val="00DC7B17"/>
    <w:rsid w:val="00DD0C64"/>
    <w:rsid w:val="00DD1174"/>
    <w:rsid w:val="00DD1CB2"/>
    <w:rsid w:val="00DD32C5"/>
    <w:rsid w:val="00DD6834"/>
    <w:rsid w:val="00DD7BEC"/>
    <w:rsid w:val="00DE00AA"/>
    <w:rsid w:val="00DE0448"/>
    <w:rsid w:val="00DE1DC0"/>
    <w:rsid w:val="00DE2A16"/>
    <w:rsid w:val="00DE2C82"/>
    <w:rsid w:val="00DE34E0"/>
    <w:rsid w:val="00DE43D2"/>
    <w:rsid w:val="00DE501E"/>
    <w:rsid w:val="00DE5696"/>
    <w:rsid w:val="00DE6CAA"/>
    <w:rsid w:val="00DE6CFC"/>
    <w:rsid w:val="00DE7D87"/>
    <w:rsid w:val="00DF12F3"/>
    <w:rsid w:val="00DF2563"/>
    <w:rsid w:val="00DF37D5"/>
    <w:rsid w:val="00DF3B58"/>
    <w:rsid w:val="00DF4577"/>
    <w:rsid w:val="00DF5FCA"/>
    <w:rsid w:val="00DF60EA"/>
    <w:rsid w:val="00E00F8E"/>
    <w:rsid w:val="00E01E0B"/>
    <w:rsid w:val="00E024C8"/>
    <w:rsid w:val="00E039CF"/>
    <w:rsid w:val="00E04774"/>
    <w:rsid w:val="00E0636A"/>
    <w:rsid w:val="00E1193F"/>
    <w:rsid w:val="00E12A54"/>
    <w:rsid w:val="00E1397B"/>
    <w:rsid w:val="00E13CCA"/>
    <w:rsid w:val="00E168D5"/>
    <w:rsid w:val="00E16A18"/>
    <w:rsid w:val="00E21ACF"/>
    <w:rsid w:val="00E24598"/>
    <w:rsid w:val="00E24E9C"/>
    <w:rsid w:val="00E26A87"/>
    <w:rsid w:val="00E26BED"/>
    <w:rsid w:val="00E30577"/>
    <w:rsid w:val="00E30DC5"/>
    <w:rsid w:val="00E31228"/>
    <w:rsid w:val="00E332F4"/>
    <w:rsid w:val="00E344DB"/>
    <w:rsid w:val="00E34CF4"/>
    <w:rsid w:val="00E36201"/>
    <w:rsid w:val="00E36B9A"/>
    <w:rsid w:val="00E42D40"/>
    <w:rsid w:val="00E42ECB"/>
    <w:rsid w:val="00E43B51"/>
    <w:rsid w:val="00E448F7"/>
    <w:rsid w:val="00E4547D"/>
    <w:rsid w:val="00E45980"/>
    <w:rsid w:val="00E46DF3"/>
    <w:rsid w:val="00E47253"/>
    <w:rsid w:val="00E4729F"/>
    <w:rsid w:val="00E504D9"/>
    <w:rsid w:val="00E5255D"/>
    <w:rsid w:val="00E52979"/>
    <w:rsid w:val="00E52DCF"/>
    <w:rsid w:val="00E549F1"/>
    <w:rsid w:val="00E54F06"/>
    <w:rsid w:val="00E558D0"/>
    <w:rsid w:val="00E5611F"/>
    <w:rsid w:val="00E565CC"/>
    <w:rsid w:val="00E56C84"/>
    <w:rsid w:val="00E6032D"/>
    <w:rsid w:val="00E61C95"/>
    <w:rsid w:val="00E6244C"/>
    <w:rsid w:val="00E63D58"/>
    <w:rsid w:val="00E63FCF"/>
    <w:rsid w:val="00E673DF"/>
    <w:rsid w:val="00E67C8D"/>
    <w:rsid w:val="00E67E9F"/>
    <w:rsid w:val="00E71314"/>
    <w:rsid w:val="00E72C55"/>
    <w:rsid w:val="00E742DD"/>
    <w:rsid w:val="00E74464"/>
    <w:rsid w:val="00E74755"/>
    <w:rsid w:val="00E76FE2"/>
    <w:rsid w:val="00E81E06"/>
    <w:rsid w:val="00E833C2"/>
    <w:rsid w:val="00E84B59"/>
    <w:rsid w:val="00E910B3"/>
    <w:rsid w:val="00E91ED1"/>
    <w:rsid w:val="00E928C6"/>
    <w:rsid w:val="00E93D16"/>
    <w:rsid w:val="00E940D8"/>
    <w:rsid w:val="00E950F3"/>
    <w:rsid w:val="00E955FA"/>
    <w:rsid w:val="00EA04F3"/>
    <w:rsid w:val="00EA05D1"/>
    <w:rsid w:val="00EA2976"/>
    <w:rsid w:val="00EA3E5D"/>
    <w:rsid w:val="00EA41D3"/>
    <w:rsid w:val="00EA4911"/>
    <w:rsid w:val="00EA4D8E"/>
    <w:rsid w:val="00EA5317"/>
    <w:rsid w:val="00EA58C5"/>
    <w:rsid w:val="00EA6DEC"/>
    <w:rsid w:val="00EB022D"/>
    <w:rsid w:val="00EB023B"/>
    <w:rsid w:val="00EB15DC"/>
    <w:rsid w:val="00EB50F7"/>
    <w:rsid w:val="00EB7787"/>
    <w:rsid w:val="00EC0087"/>
    <w:rsid w:val="00EC00FE"/>
    <w:rsid w:val="00EC24A8"/>
    <w:rsid w:val="00EC2AFC"/>
    <w:rsid w:val="00EC42C3"/>
    <w:rsid w:val="00EC4FB9"/>
    <w:rsid w:val="00EC5D1F"/>
    <w:rsid w:val="00ED00BC"/>
    <w:rsid w:val="00ED09E6"/>
    <w:rsid w:val="00ED39C8"/>
    <w:rsid w:val="00ED44DD"/>
    <w:rsid w:val="00ED509D"/>
    <w:rsid w:val="00ED554F"/>
    <w:rsid w:val="00ED5875"/>
    <w:rsid w:val="00EE07E0"/>
    <w:rsid w:val="00EE0FA5"/>
    <w:rsid w:val="00EE26CB"/>
    <w:rsid w:val="00EE2EFB"/>
    <w:rsid w:val="00EE3938"/>
    <w:rsid w:val="00EE5D1C"/>
    <w:rsid w:val="00EE6280"/>
    <w:rsid w:val="00EE6D69"/>
    <w:rsid w:val="00EE78DC"/>
    <w:rsid w:val="00EE7BD8"/>
    <w:rsid w:val="00EF0541"/>
    <w:rsid w:val="00EF134F"/>
    <w:rsid w:val="00EF1D5A"/>
    <w:rsid w:val="00EF229B"/>
    <w:rsid w:val="00EF33E5"/>
    <w:rsid w:val="00EF427B"/>
    <w:rsid w:val="00EF6340"/>
    <w:rsid w:val="00F00385"/>
    <w:rsid w:val="00F020C9"/>
    <w:rsid w:val="00F0251E"/>
    <w:rsid w:val="00F0358B"/>
    <w:rsid w:val="00F05001"/>
    <w:rsid w:val="00F0561C"/>
    <w:rsid w:val="00F05B66"/>
    <w:rsid w:val="00F06003"/>
    <w:rsid w:val="00F0674A"/>
    <w:rsid w:val="00F07E47"/>
    <w:rsid w:val="00F10F1D"/>
    <w:rsid w:val="00F10F6D"/>
    <w:rsid w:val="00F135D2"/>
    <w:rsid w:val="00F14075"/>
    <w:rsid w:val="00F153FF"/>
    <w:rsid w:val="00F16456"/>
    <w:rsid w:val="00F17FE3"/>
    <w:rsid w:val="00F20B46"/>
    <w:rsid w:val="00F20E06"/>
    <w:rsid w:val="00F24E7A"/>
    <w:rsid w:val="00F25F75"/>
    <w:rsid w:val="00F26CB9"/>
    <w:rsid w:val="00F278BD"/>
    <w:rsid w:val="00F30075"/>
    <w:rsid w:val="00F31EC9"/>
    <w:rsid w:val="00F33FDB"/>
    <w:rsid w:val="00F34379"/>
    <w:rsid w:val="00F352FA"/>
    <w:rsid w:val="00F363B5"/>
    <w:rsid w:val="00F37F0C"/>
    <w:rsid w:val="00F4039B"/>
    <w:rsid w:val="00F41243"/>
    <w:rsid w:val="00F42777"/>
    <w:rsid w:val="00F44F66"/>
    <w:rsid w:val="00F45C75"/>
    <w:rsid w:val="00F465BA"/>
    <w:rsid w:val="00F46855"/>
    <w:rsid w:val="00F4765E"/>
    <w:rsid w:val="00F512DC"/>
    <w:rsid w:val="00F515C7"/>
    <w:rsid w:val="00F51F22"/>
    <w:rsid w:val="00F53163"/>
    <w:rsid w:val="00F53757"/>
    <w:rsid w:val="00F53D7C"/>
    <w:rsid w:val="00F5440D"/>
    <w:rsid w:val="00F55534"/>
    <w:rsid w:val="00F55918"/>
    <w:rsid w:val="00F55BEE"/>
    <w:rsid w:val="00F5656A"/>
    <w:rsid w:val="00F56F94"/>
    <w:rsid w:val="00F57815"/>
    <w:rsid w:val="00F602A3"/>
    <w:rsid w:val="00F6099E"/>
    <w:rsid w:val="00F609DC"/>
    <w:rsid w:val="00F60D3D"/>
    <w:rsid w:val="00F60E74"/>
    <w:rsid w:val="00F61197"/>
    <w:rsid w:val="00F61B99"/>
    <w:rsid w:val="00F61CAB"/>
    <w:rsid w:val="00F626E9"/>
    <w:rsid w:val="00F629A4"/>
    <w:rsid w:val="00F64DE0"/>
    <w:rsid w:val="00F64EA0"/>
    <w:rsid w:val="00F65DCB"/>
    <w:rsid w:val="00F66584"/>
    <w:rsid w:val="00F67D1C"/>
    <w:rsid w:val="00F70EFD"/>
    <w:rsid w:val="00F72214"/>
    <w:rsid w:val="00F73533"/>
    <w:rsid w:val="00F74F21"/>
    <w:rsid w:val="00F7601F"/>
    <w:rsid w:val="00F7716F"/>
    <w:rsid w:val="00F77705"/>
    <w:rsid w:val="00F80083"/>
    <w:rsid w:val="00F80215"/>
    <w:rsid w:val="00F80C0A"/>
    <w:rsid w:val="00F80CB7"/>
    <w:rsid w:val="00F81C28"/>
    <w:rsid w:val="00F858E9"/>
    <w:rsid w:val="00F86595"/>
    <w:rsid w:val="00F86B71"/>
    <w:rsid w:val="00F90A0F"/>
    <w:rsid w:val="00F90BCA"/>
    <w:rsid w:val="00F9121F"/>
    <w:rsid w:val="00F91461"/>
    <w:rsid w:val="00F93071"/>
    <w:rsid w:val="00F9374B"/>
    <w:rsid w:val="00F93793"/>
    <w:rsid w:val="00F951B4"/>
    <w:rsid w:val="00F953C7"/>
    <w:rsid w:val="00F95A29"/>
    <w:rsid w:val="00F96A73"/>
    <w:rsid w:val="00F97454"/>
    <w:rsid w:val="00FA0B19"/>
    <w:rsid w:val="00FA18A0"/>
    <w:rsid w:val="00FA3B81"/>
    <w:rsid w:val="00FA590C"/>
    <w:rsid w:val="00FA6C9F"/>
    <w:rsid w:val="00FA797A"/>
    <w:rsid w:val="00FB198A"/>
    <w:rsid w:val="00FB2081"/>
    <w:rsid w:val="00FB3DA3"/>
    <w:rsid w:val="00FB61D8"/>
    <w:rsid w:val="00FB7E29"/>
    <w:rsid w:val="00FC04CE"/>
    <w:rsid w:val="00FC4772"/>
    <w:rsid w:val="00FC75E0"/>
    <w:rsid w:val="00FD09A6"/>
    <w:rsid w:val="00FD115B"/>
    <w:rsid w:val="00FD302D"/>
    <w:rsid w:val="00FD362C"/>
    <w:rsid w:val="00FD3F79"/>
    <w:rsid w:val="00FD4797"/>
    <w:rsid w:val="00FD4D38"/>
    <w:rsid w:val="00FD5887"/>
    <w:rsid w:val="00FD7ED5"/>
    <w:rsid w:val="00FE1A9F"/>
    <w:rsid w:val="00FE32C6"/>
    <w:rsid w:val="00FE5171"/>
    <w:rsid w:val="00FF0190"/>
    <w:rsid w:val="00FF1529"/>
    <w:rsid w:val="00FF1CC1"/>
    <w:rsid w:val="00FF1CE1"/>
    <w:rsid w:val="00FF305D"/>
    <w:rsid w:val="00FF55E3"/>
    <w:rsid w:val="00FF5829"/>
    <w:rsid w:val="00FF6B04"/>
    <w:rsid w:val="00FF79EC"/>
    <w:rsid w:val="07EC4146"/>
    <w:rsid w:val="0CC63813"/>
    <w:rsid w:val="1E6A7882"/>
    <w:rsid w:val="2A607EA2"/>
    <w:rsid w:val="2AA84549"/>
    <w:rsid w:val="2AC630CA"/>
    <w:rsid w:val="34BF0E0C"/>
    <w:rsid w:val="35284C04"/>
    <w:rsid w:val="435C7492"/>
    <w:rsid w:val="4B3A0D95"/>
    <w:rsid w:val="4FC357E8"/>
    <w:rsid w:val="65755C04"/>
    <w:rsid w:val="665346EA"/>
    <w:rsid w:val="694957D9"/>
    <w:rsid w:val="70455FB2"/>
    <w:rsid w:val="75405D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semiHidden="0"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qFormat="1"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宋体" w:hAnsi="宋体" w:eastAsia="宋体" w:cs="宋体"/>
      <w:sz w:val="24"/>
      <w:szCs w:val="24"/>
      <w:lang w:val="en-US" w:eastAsia="zh-CN" w:bidi="ar-SA"/>
    </w:rPr>
  </w:style>
  <w:style w:type="paragraph" w:styleId="2">
    <w:name w:val="heading 3"/>
    <w:basedOn w:val="1"/>
    <w:next w:val="1"/>
    <w:link w:val="17"/>
    <w:unhideWhenUsed/>
    <w:qFormat/>
    <w:uiPriority w:val="9"/>
    <w:pPr>
      <w:keepNext/>
      <w:keepLines/>
      <w:widowControl w:val="0"/>
      <w:spacing w:before="160" w:after="80"/>
      <w:jc w:val="both"/>
      <w:outlineLvl w:val="2"/>
    </w:pPr>
    <w:rPr>
      <w:rFonts w:asciiTheme="majorHAnsi" w:hAnsiTheme="majorHAnsi" w:eastAsiaTheme="majorEastAsia" w:cstheme="majorBidi"/>
      <w:color w:val="2F5597" w:themeColor="accent1" w:themeShade="BF"/>
      <w:kern w:val="2"/>
      <w:sz w:val="32"/>
      <w:szCs w:val="32"/>
      <w14:ligatures w14:val="standardContextual"/>
    </w:rPr>
  </w:style>
  <w:style w:type="character" w:default="1" w:styleId="9">
    <w:name w:val="Default Paragraph Font"/>
    <w:semiHidden/>
    <w:unhideWhenUsed/>
    <w:qFormat/>
    <w:uiPriority w:val="1"/>
  </w:style>
  <w:style w:type="table" w:default="1" w:styleId="8">
    <w:name w:val="Normal Table"/>
    <w:semiHidden/>
    <w:unhideWhenUsed/>
    <w:uiPriority w:val="99"/>
    <w:tblPr>
      <w:tblCellMar>
        <w:top w:w="0" w:type="dxa"/>
        <w:left w:w="108" w:type="dxa"/>
        <w:bottom w:w="0" w:type="dxa"/>
        <w:right w:w="108" w:type="dxa"/>
      </w:tblCellMar>
    </w:tblPr>
  </w:style>
  <w:style w:type="paragraph" w:styleId="3">
    <w:name w:val="annotation text"/>
    <w:basedOn w:val="1"/>
    <w:link w:val="15"/>
    <w:unhideWhenUsed/>
    <w:uiPriority w:val="99"/>
    <w:pPr>
      <w:widowControl w:val="0"/>
    </w:pPr>
    <w:rPr>
      <w:rFonts w:asciiTheme="minorHAnsi" w:hAnsiTheme="minorHAnsi" w:eastAsiaTheme="minorEastAsia" w:cstheme="minorBidi"/>
      <w:kern w:val="2"/>
      <w:sz w:val="21"/>
    </w:rPr>
  </w:style>
  <w:style w:type="paragraph" w:styleId="4">
    <w:name w:val="footer"/>
    <w:basedOn w:val="1"/>
    <w:link w:val="25"/>
    <w:unhideWhenUsed/>
    <w:qFormat/>
    <w:uiPriority w:val="99"/>
    <w:pPr>
      <w:widowControl w:val="0"/>
      <w:tabs>
        <w:tab w:val="center" w:pos="4513"/>
        <w:tab w:val="right" w:pos="9026"/>
      </w:tabs>
      <w:jc w:val="both"/>
    </w:pPr>
    <w:rPr>
      <w:rFonts w:asciiTheme="minorHAnsi" w:hAnsiTheme="minorHAnsi" w:eastAsiaTheme="minorEastAsia" w:cstheme="minorBidi"/>
      <w:kern w:val="2"/>
      <w:sz w:val="21"/>
    </w:rPr>
  </w:style>
  <w:style w:type="paragraph" w:styleId="5">
    <w:name w:val="header"/>
    <w:basedOn w:val="1"/>
    <w:link w:val="24"/>
    <w:unhideWhenUsed/>
    <w:qFormat/>
    <w:uiPriority w:val="99"/>
    <w:pPr>
      <w:widowControl w:val="0"/>
      <w:tabs>
        <w:tab w:val="center" w:pos="4513"/>
        <w:tab w:val="right" w:pos="9026"/>
      </w:tabs>
      <w:jc w:val="both"/>
    </w:pPr>
    <w:rPr>
      <w:rFonts w:asciiTheme="minorHAnsi" w:hAnsiTheme="minorHAnsi" w:eastAsiaTheme="minorEastAsia" w:cstheme="minorBidi"/>
      <w:kern w:val="2"/>
      <w:sz w:val="21"/>
    </w:rPr>
  </w:style>
  <w:style w:type="paragraph" w:styleId="6">
    <w:name w:val="Normal (Web)"/>
    <w:basedOn w:val="1"/>
    <w:semiHidden/>
    <w:unhideWhenUsed/>
    <w:uiPriority w:val="99"/>
    <w:pPr>
      <w:spacing w:before="100" w:beforeAutospacing="1" w:after="100" w:afterAutospacing="1"/>
    </w:pPr>
  </w:style>
  <w:style w:type="paragraph" w:styleId="7">
    <w:name w:val="annotation subject"/>
    <w:basedOn w:val="3"/>
    <w:next w:val="3"/>
    <w:link w:val="16"/>
    <w:semiHidden/>
    <w:unhideWhenUsed/>
    <w:qFormat/>
    <w:uiPriority w:val="99"/>
    <w:rPr>
      <w:b/>
      <w:bCs/>
    </w:rPr>
  </w:style>
  <w:style w:type="character" w:styleId="10">
    <w:name w:val="FollowedHyperlink"/>
    <w:basedOn w:val="9"/>
    <w:semiHidden/>
    <w:unhideWhenUsed/>
    <w:qFormat/>
    <w:uiPriority w:val="99"/>
    <w:rPr>
      <w:color w:val="954F72" w:themeColor="followedHyperlink"/>
      <w:u w:val="single"/>
      <w14:textFill>
        <w14:solidFill>
          <w14:schemeClr w14:val="folHlink"/>
        </w14:solidFill>
      </w14:textFill>
    </w:rPr>
  </w:style>
  <w:style w:type="character" w:styleId="11">
    <w:name w:val="line number"/>
    <w:basedOn w:val="9"/>
    <w:semiHidden/>
    <w:unhideWhenUsed/>
    <w:qFormat/>
    <w:uiPriority w:val="99"/>
  </w:style>
  <w:style w:type="character" w:styleId="12">
    <w:name w:val="Hyperlink"/>
    <w:basedOn w:val="9"/>
    <w:unhideWhenUsed/>
    <w:qFormat/>
    <w:uiPriority w:val="99"/>
    <w:rPr>
      <w:color w:val="0563C1" w:themeColor="hyperlink"/>
      <w:u w:val="single"/>
      <w14:textFill>
        <w14:solidFill>
          <w14:schemeClr w14:val="hlink"/>
        </w14:solidFill>
      </w14:textFill>
    </w:rPr>
  </w:style>
  <w:style w:type="character" w:styleId="13">
    <w:name w:val="annotation reference"/>
    <w:basedOn w:val="9"/>
    <w:semiHidden/>
    <w:unhideWhenUsed/>
    <w:qFormat/>
    <w:uiPriority w:val="99"/>
    <w:rPr>
      <w:sz w:val="21"/>
      <w:szCs w:val="21"/>
    </w:rPr>
  </w:style>
  <w:style w:type="paragraph" w:styleId="14">
    <w:name w:val="List Paragraph"/>
    <w:basedOn w:val="1"/>
    <w:qFormat/>
    <w:uiPriority w:val="34"/>
    <w:pPr>
      <w:widowControl w:val="0"/>
      <w:ind w:firstLine="420" w:firstLineChars="200"/>
      <w:jc w:val="both"/>
    </w:pPr>
    <w:rPr>
      <w:rFonts w:asciiTheme="minorHAnsi" w:hAnsiTheme="minorHAnsi" w:eastAsiaTheme="minorEastAsia" w:cstheme="minorBidi"/>
      <w:kern w:val="2"/>
      <w:sz w:val="21"/>
    </w:rPr>
  </w:style>
  <w:style w:type="character" w:customStyle="1" w:styleId="15">
    <w:name w:val="批注文字 字符"/>
    <w:basedOn w:val="9"/>
    <w:link w:val="3"/>
    <w:qFormat/>
    <w:uiPriority w:val="99"/>
  </w:style>
  <w:style w:type="character" w:customStyle="1" w:styleId="16">
    <w:name w:val="批注主题 字符"/>
    <w:basedOn w:val="15"/>
    <w:link w:val="7"/>
    <w:semiHidden/>
    <w:qFormat/>
    <w:uiPriority w:val="99"/>
    <w:rPr>
      <w:b/>
      <w:bCs/>
    </w:rPr>
  </w:style>
  <w:style w:type="character" w:customStyle="1" w:styleId="17">
    <w:name w:val="标题 3 字符"/>
    <w:basedOn w:val="9"/>
    <w:link w:val="2"/>
    <w:qFormat/>
    <w:uiPriority w:val="9"/>
    <w:rPr>
      <w:rFonts w:asciiTheme="majorHAnsi" w:hAnsiTheme="majorHAnsi" w:eastAsiaTheme="majorEastAsia" w:cstheme="majorBidi"/>
      <w:color w:val="2F5597" w:themeColor="accent1" w:themeShade="BF"/>
      <w:sz w:val="32"/>
      <w:szCs w:val="32"/>
      <w14:ligatures w14:val="standardContextual"/>
    </w:rPr>
  </w:style>
  <w:style w:type="character" w:customStyle="1" w:styleId="18">
    <w:name w:val="未处理的提及1"/>
    <w:basedOn w:val="9"/>
    <w:semiHidden/>
    <w:unhideWhenUsed/>
    <w:uiPriority w:val="99"/>
    <w:rPr>
      <w:color w:val="605E5C"/>
      <w:shd w:val="clear" w:color="auto" w:fill="E1DFDD"/>
    </w:rPr>
  </w:style>
  <w:style w:type="paragraph" w:customStyle="1" w:styleId="19">
    <w:name w:val="修订1"/>
    <w:hidden/>
    <w:semiHidden/>
    <w:qFormat/>
    <w:uiPriority w:val="99"/>
    <w:rPr>
      <w:rFonts w:asciiTheme="minorHAnsi" w:hAnsiTheme="minorHAnsi" w:eastAsiaTheme="minorEastAsia" w:cstheme="minorBidi"/>
      <w:kern w:val="2"/>
      <w:sz w:val="21"/>
      <w:szCs w:val="24"/>
      <w:lang w:val="en-US" w:eastAsia="zh-CN" w:bidi="ar-SA"/>
    </w:rPr>
  </w:style>
  <w:style w:type="paragraph" w:customStyle="1" w:styleId="20">
    <w:name w:val="EndNote Bibliography Title"/>
    <w:basedOn w:val="1"/>
    <w:link w:val="21"/>
    <w:qFormat/>
    <w:uiPriority w:val="0"/>
    <w:pPr>
      <w:widowControl w:val="0"/>
      <w:jc w:val="center"/>
    </w:pPr>
    <w:rPr>
      <w:rFonts w:ascii="等线" w:hAnsi="等线" w:eastAsia="等线" w:cstheme="minorBidi"/>
      <w:kern w:val="2"/>
      <w:sz w:val="20"/>
    </w:rPr>
  </w:style>
  <w:style w:type="character" w:customStyle="1" w:styleId="21">
    <w:name w:val="EndNote Bibliography Title 字符"/>
    <w:basedOn w:val="9"/>
    <w:link w:val="20"/>
    <w:qFormat/>
    <w:uiPriority w:val="0"/>
    <w:rPr>
      <w:rFonts w:ascii="等线" w:hAnsi="等线" w:eastAsia="等线" w:cstheme="minorBidi"/>
      <w:kern w:val="2"/>
      <w:szCs w:val="24"/>
    </w:rPr>
  </w:style>
  <w:style w:type="paragraph" w:customStyle="1" w:styleId="22">
    <w:name w:val="EndNote Bibliography"/>
    <w:basedOn w:val="1"/>
    <w:link w:val="23"/>
    <w:uiPriority w:val="0"/>
    <w:pPr>
      <w:widowControl w:val="0"/>
      <w:jc w:val="both"/>
    </w:pPr>
    <w:rPr>
      <w:rFonts w:ascii="等线" w:hAnsi="等线" w:eastAsia="等线" w:cstheme="minorBidi"/>
      <w:kern w:val="2"/>
      <w:sz w:val="20"/>
    </w:rPr>
  </w:style>
  <w:style w:type="character" w:customStyle="1" w:styleId="23">
    <w:name w:val="EndNote Bibliography 字符"/>
    <w:basedOn w:val="9"/>
    <w:link w:val="22"/>
    <w:qFormat/>
    <w:uiPriority w:val="0"/>
    <w:rPr>
      <w:rFonts w:ascii="等线" w:hAnsi="等线" w:eastAsia="等线" w:cstheme="minorBidi"/>
      <w:kern w:val="2"/>
      <w:szCs w:val="24"/>
    </w:rPr>
  </w:style>
  <w:style w:type="character" w:customStyle="1" w:styleId="24">
    <w:name w:val="页眉 字符"/>
    <w:basedOn w:val="9"/>
    <w:link w:val="5"/>
    <w:qFormat/>
    <w:uiPriority w:val="99"/>
  </w:style>
  <w:style w:type="character" w:customStyle="1" w:styleId="25">
    <w:name w:val="页脚 字符"/>
    <w:basedOn w:val="9"/>
    <w:link w:val="4"/>
    <w:qFormat/>
    <w:uiPriority w:val="99"/>
  </w:style>
  <w:style w:type="paragraph" w:customStyle="1" w:styleId="26">
    <w:name w:val="Revision"/>
    <w:hidden/>
    <w:unhideWhenUsed/>
    <w:qFormat/>
    <w:uiPriority w:val="99"/>
    <w:rPr>
      <w:rFonts w:ascii="宋体" w:hAnsi="宋体" w:eastAsia="宋体" w:cs="宋体"/>
      <w:sz w:val="24"/>
      <w:szCs w:val="24"/>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microsoft.com/office/2011/relationships/commentsExtended" Target="commentsExtended.xml"/><Relationship Id="rId3" Type="http://schemas.openxmlformats.org/officeDocument/2006/relationships/comments" Target="comments.xml"/><Relationship Id="rId2" Type="http://schemas.openxmlformats.org/officeDocument/2006/relationships/settings" Target="settings.xml"/><Relationship Id="rId16" Type="http://schemas.microsoft.com/office/2011/relationships/people" Target="people.xml"/><Relationship Id="rId15" Type="http://schemas.openxmlformats.org/officeDocument/2006/relationships/fontTable" Target="fontTable.xml"/><Relationship Id="rId14" Type="http://schemas.openxmlformats.org/officeDocument/2006/relationships/customXml" Target="../customXml/item1.xml"/><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B0E0D8-64C3-B842-B0F3-ACDEFD066AA1}">
  <ds:schemaRefs/>
</ds:datastoreItem>
</file>

<file path=docProps/app.xml><?xml version="1.0" encoding="utf-8"?>
<Properties xmlns="http://schemas.openxmlformats.org/officeDocument/2006/extended-properties" xmlns:vt="http://schemas.openxmlformats.org/officeDocument/2006/docPropsVTypes">
  <Template>Normal.dotm</Template>
  <Pages>63</Pages>
  <Words>2567</Words>
  <Characters>16152</Characters>
  <Lines>1005</Lines>
  <Paragraphs>283</Paragraphs>
  <TotalTime>1915</TotalTime>
  <ScaleCrop>false</ScaleCrop>
  <LinksUpToDate>false</LinksUpToDate>
  <CharactersWithSpaces>18695</CharactersWithSpaces>
  <Application>WPS Office_12.1.0.21915_F1E327BC-269C-435d-A152-05C5408002CA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2025-08-06T08:59:00Z</dcterms:created>
  <dc:creator>Feng Yu</dc:creator>
  <cp:lastModifiedBy>曾慧</cp:lastModifiedBy>
  <dcterms:modified xsi:type="dcterms:W3CDTF">2025-08-22T07:29:36Z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2052-12.1.0.21915</vt:lpwstr>
  </property>
  <property fmtid="{D5CDD505-2E9C-101B-9397-08002B2CF9AE}" pid="3" name="ICV">
    <vt:lpwstr>6EA323B1DBC8416C8D3961AE9685350C_13</vt:lpwstr>
  </property>
  <property fmtid="{D5CDD505-2E9C-101B-9397-08002B2CF9AE}" pid="4" name="KSOTemplateDocerSaveRecord">
    <vt:lpwstr>eyJoZGlkIjoiMjYwYzUwZjczMzdkZDE4NTRiYzhmYWI5OThhN2Q3ZTQiLCJ1c2VySWQiOiIxNjkwNjY1MDAyIn0=</vt:lpwstr>
  </property>
</Properties>
</file>